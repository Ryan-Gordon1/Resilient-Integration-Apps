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8E94C37" w14:textId="77777777" w:rsidR="006B52CC" w:rsidRDefault="006B52CC" w:rsidP="006B52CC">
      <w:pPr>
        <w:pStyle w:val="Normal1"/>
        <w:ind w:left="-1440"/>
      </w:pPr>
      <w:bookmarkStart w:id="0" w:name="h.gjdgxs" w:colFirst="0" w:colLast="0"/>
      <w:bookmarkEnd w:id="0"/>
      <w:r>
        <w:rPr>
          <w:noProof/>
        </w:rPr>
        <w:drawing>
          <wp:inline distT="0" distB="0" distL="0" distR="0" wp14:anchorId="20BF3E6F" wp14:editId="63CAF37A">
            <wp:extent cx="2860964" cy="383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lient_Company_Logo-RGB.jpg"/>
                    <pic:cNvPicPr/>
                  </pic:nvPicPr>
                  <pic:blipFill>
                    <a:blip r:embed="rId8">
                      <a:extLst>
                        <a:ext uri="{28A0092B-C50C-407E-A947-70E740481C1C}">
                          <a14:useLocalDpi xmlns:a14="http://schemas.microsoft.com/office/drawing/2010/main" val="0"/>
                        </a:ext>
                      </a:extLst>
                    </a:blip>
                    <a:stretch>
                      <a:fillRect/>
                    </a:stretch>
                  </pic:blipFill>
                  <pic:spPr>
                    <a:xfrm>
                      <a:off x="0" y="0"/>
                      <a:ext cx="2903396" cy="388896"/>
                    </a:xfrm>
                    <a:prstGeom prst="rect">
                      <a:avLst/>
                    </a:prstGeom>
                  </pic:spPr>
                </pic:pic>
              </a:graphicData>
            </a:graphic>
          </wp:inline>
        </w:drawing>
      </w:r>
    </w:p>
    <w:p w14:paraId="391DC3C8" w14:textId="77777777" w:rsidR="006B52CC" w:rsidRDefault="006B52CC" w:rsidP="006B52CC">
      <w:pPr>
        <w:pStyle w:val="Normal1"/>
        <w:jc w:val="right"/>
      </w:pPr>
    </w:p>
    <w:p w14:paraId="45EC956A" w14:textId="77777777" w:rsidR="006B52CC" w:rsidRDefault="006B52CC" w:rsidP="006B52CC">
      <w:pPr>
        <w:pStyle w:val="Normal1"/>
      </w:pPr>
    </w:p>
    <w:p w14:paraId="202CE178" w14:textId="77777777" w:rsidR="006B52CC" w:rsidRDefault="006B52CC" w:rsidP="006B52CC">
      <w:pPr>
        <w:pStyle w:val="Normal1"/>
      </w:pPr>
    </w:p>
    <w:p w14:paraId="74D289E3" w14:textId="77777777" w:rsidR="006B52CC" w:rsidRDefault="006B52CC" w:rsidP="006B52CC">
      <w:pPr>
        <w:pStyle w:val="Normal1"/>
        <w:jc w:val="center"/>
      </w:pPr>
      <w:r>
        <w:rPr>
          <w:noProof/>
        </w:rPr>
        <w:drawing>
          <wp:inline distT="0" distB="0" distL="0" distR="0" wp14:anchorId="7BEB7046" wp14:editId="123F2F49">
            <wp:extent cx="2419350" cy="62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lient-product.png"/>
                    <pic:cNvPicPr/>
                  </pic:nvPicPr>
                  <pic:blipFill>
                    <a:blip r:embed="rId9">
                      <a:extLst>
                        <a:ext uri="{28A0092B-C50C-407E-A947-70E740481C1C}">
                          <a14:useLocalDpi xmlns:a14="http://schemas.microsoft.com/office/drawing/2010/main" val="0"/>
                        </a:ext>
                      </a:extLst>
                    </a:blip>
                    <a:stretch>
                      <a:fillRect/>
                    </a:stretch>
                  </pic:blipFill>
                  <pic:spPr>
                    <a:xfrm>
                      <a:off x="0" y="0"/>
                      <a:ext cx="2419350" cy="628650"/>
                    </a:xfrm>
                    <a:prstGeom prst="rect">
                      <a:avLst/>
                    </a:prstGeom>
                  </pic:spPr>
                </pic:pic>
              </a:graphicData>
            </a:graphic>
          </wp:inline>
        </w:drawing>
      </w:r>
    </w:p>
    <w:p w14:paraId="4C00CCBD" w14:textId="5E0C0B7E" w:rsidR="006B52CC" w:rsidRDefault="006B52CC" w:rsidP="006B52CC">
      <w:pPr>
        <w:pStyle w:val="Heading1"/>
        <w:jc w:val="center"/>
      </w:pPr>
      <w:r>
        <w:rPr>
          <w:color w:val="FF8300"/>
          <w:sz w:val="48"/>
          <w:szCs w:val="48"/>
        </w:rPr>
        <w:t>Incident Response Platform</w:t>
      </w:r>
      <w:r w:rsidR="00C951A3">
        <w:rPr>
          <w:color w:val="FF8300"/>
          <w:sz w:val="48"/>
          <w:szCs w:val="48"/>
        </w:rPr>
        <w:t xml:space="preserve"> Integrations</w:t>
      </w:r>
    </w:p>
    <w:p w14:paraId="55BB517D" w14:textId="2EF062F4" w:rsidR="006B52CC" w:rsidRDefault="00D35AED" w:rsidP="006B52CC">
      <w:pPr>
        <w:pStyle w:val="Heading1"/>
        <w:spacing w:before="0"/>
        <w:jc w:val="center"/>
      </w:pPr>
      <w:r>
        <w:rPr>
          <w:color w:val="FF8300"/>
        </w:rPr>
        <w:t>QRadar Advisor Integration</w:t>
      </w:r>
      <w:r w:rsidR="00C951A3">
        <w:rPr>
          <w:color w:val="FF8300"/>
        </w:rPr>
        <w:t xml:space="preserve"> Function V</w:t>
      </w:r>
      <w:r w:rsidR="00BC0DA9">
        <w:rPr>
          <w:color w:val="FF8300"/>
        </w:rPr>
        <w:t>2</w:t>
      </w:r>
      <w:r w:rsidR="00C951A3">
        <w:rPr>
          <w:color w:val="FF8300"/>
        </w:rPr>
        <w:t>.0.0</w:t>
      </w:r>
    </w:p>
    <w:p w14:paraId="0E3218A8" w14:textId="024BEE15" w:rsidR="006B52CC" w:rsidRDefault="00C951A3" w:rsidP="006B52CC">
      <w:pPr>
        <w:pStyle w:val="Normal1"/>
        <w:jc w:val="center"/>
      </w:pPr>
      <w:r>
        <w:rPr>
          <w:rFonts w:ascii="Times New Roman" w:eastAsia="Times New Roman" w:hAnsi="Times New Roman" w:cs="Times New Roman"/>
        </w:rPr>
        <w:t xml:space="preserve">Release Date: </w:t>
      </w:r>
      <w:r w:rsidR="009532B2">
        <w:rPr>
          <w:rFonts w:ascii="Times New Roman" w:eastAsia="Times New Roman" w:hAnsi="Times New Roman" w:cs="Times New Roman"/>
        </w:rPr>
        <w:t>March</w:t>
      </w:r>
      <w:r w:rsidR="00BD235A">
        <w:rPr>
          <w:rFonts w:ascii="Times New Roman" w:eastAsia="Times New Roman" w:hAnsi="Times New Roman" w:cs="Times New Roman"/>
        </w:rPr>
        <w:t xml:space="preserve"> </w:t>
      </w:r>
      <w:r>
        <w:rPr>
          <w:rFonts w:ascii="Times New Roman" w:eastAsia="Times New Roman" w:hAnsi="Times New Roman" w:cs="Times New Roman"/>
        </w:rPr>
        <w:t>201</w:t>
      </w:r>
      <w:r w:rsidR="009532B2">
        <w:rPr>
          <w:rFonts w:ascii="Times New Roman" w:eastAsia="Times New Roman" w:hAnsi="Times New Roman" w:cs="Times New Roman"/>
        </w:rPr>
        <w:t>9</w:t>
      </w:r>
    </w:p>
    <w:p w14:paraId="32E89C41" w14:textId="77777777" w:rsidR="006B52CC" w:rsidRDefault="006B52CC" w:rsidP="006B52CC">
      <w:pPr>
        <w:pStyle w:val="Normal1"/>
      </w:pPr>
    </w:p>
    <w:p w14:paraId="5B47DA78" w14:textId="77777777" w:rsidR="00131A3E" w:rsidRDefault="00131A3E" w:rsidP="00131A3E">
      <w:pPr>
        <w:pStyle w:val="Normal1"/>
        <w:keepLines/>
        <w:spacing w:before="180" w:after="120"/>
        <w:rPr>
          <w:rFonts w:ascii="Arial" w:eastAsia="Arial" w:hAnsi="Arial" w:cs="Arial"/>
          <w:sz w:val="20"/>
          <w:szCs w:val="20"/>
        </w:rPr>
      </w:pPr>
      <w:r>
        <w:rPr>
          <w:rFonts w:ascii="Arial" w:eastAsia="Arial" w:hAnsi="Arial" w:cs="Arial"/>
          <w:sz w:val="20"/>
          <w:szCs w:val="20"/>
        </w:rPr>
        <w:t>Resilient Functions simplify development of integrations by wrapping each activity into an individual workflow component. These components can be easily installed, then used and combined in Resilient workflows. The Resilient platform sends data to the function component that performs an activity then returns the results to the workflow. The results can be acted upon by scripts, rules, and workflow decision points to dynamically orchestrate the security incident response activities.</w:t>
      </w:r>
    </w:p>
    <w:p w14:paraId="21F6E86F" w14:textId="213739BB" w:rsidR="0037127E" w:rsidRDefault="0037127E" w:rsidP="0037127E">
      <w:pPr>
        <w:pStyle w:val="BodyText"/>
        <w:keepNext/>
      </w:pPr>
      <w:r>
        <w:t xml:space="preserve">This guide describes the </w:t>
      </w:r>
      <w:r w:rsidR="003B16A5">
        <w:rPr>
          <w:rStyle w:val="IntenseEmphasis"/>
          <w:i w:val="0"/>
          <w:color w:val="000000" w:themeColor="text1"/>
        </w:rPr>
        <w:t>QRadar Advisor Integration</w:t>
      </w:r>
      <w:r w:rsidRPr="003B16A5">
        <w:rPr>
          <w:color w:val="000000" w:themeColor="text1"/>
        </w:rPr>
        <w:t xml:space="preserve"> </w:t>
      </w:r>
      <w:r>
        <w:t>Function.</w:t>
      </w:r>
    </w:p>
    <w:p w14:paraId="6610BB48" w14:textId="56A54452" w:rsidR="009D639D" w:rsidRPr="00537786" w:rsidRDefault="00C951A3" w:rsidP="00537786">
      <w:pPr>
        <w:pStyle w:val="Heading10"/>
      </w:pPr>
      <w:r w:rsidRPr="00537786">
        <w:t xml:space="preserve">Overview </w:t>
      </w:r>
    </w:p>
    <w:p w14:paraId="0747473F" w14:textId="1AA58289" w:rsidR="00C951A3" w:rsidRPr="009C58D6" w:rsidRDefault="00723F71" w:rsidP="00C951A3">
      <w:pPr>
        <w:pStyle w:val="BodyText"/>
        <w:rPr>
          <w:rStyle w:val="IntenseEmphasis"/>
          <w:i w:val="0"/>
          <w:color w:val="000000" w:themeColor="text1"/>
        </w:rPr>
      </w:pPr>
      <w:r>
        <w:rPr>
          <w:rStyle w:val="IntenseEmphasis"/>
          <w:i w:val="0"/>
          <w:color w:val="000000" w:themeColor="text1"/>
        </w:rPr>
        <w:t xml:space="preserve">Backed by IBM Watson, </w:t>
      </w:r>
      <w:r w:rsidR="009C58D6">
        <w:rPr>
          <w:rStyle w:val="IntenseEmphasis"/>
          <w:i w:val="0"/>
          <w:color w:val="000000" w:themeColor="text1"/>
        </w:rPr>
        <w:t>QRadar Advisor applies artificial intelligence to automatically investigate indicators of compromise</w:t>
      </w:r>
      <w:r w:rsidR="00AD0342">
        <w:rPr>
          <w:rStyle w:val="IntenseEmphasis"/>
          <w:i w:val="0"/>
          <w:color w:val="000000" w:themeColor="text1"/>
        </w:rPr>
        <w:t xml:space="preserve"> (IOC)</w:t>
      </w:r>
      <w:r w:rsidR="00313A25">
        <w:rPr>
          <w:rStyle w:val="IntenseEmphasis"/>
          <w:i w:val="0"/>
          <w:color w:val="000000" w:themeColor="text1"/>
        </w:rPr>
        <w:t xml:space="preserve">, utilizes cognitive reasoning to provide critical insights, and ultimately accelerates the response cycle. </w:t>
      </w:r>
      <w:r w:rsidR="0089310D">
        <w:rPr>
          <w:rStyle w:val="IntenseEmphasis"/>
          <w:i w:val="0"/>
          <w:color w:val="000000" w:themeColor="text1"/>
        </w:rPr>
        <w:t>It can augment a security analyst to gain a head start in assessing incidents and reduce the risk of missing threats.</w:t>
      </w:r>
    </w:p>
    <w:p w14:paraId="00D5E5B6" w14:textId="56B6C9DC" w:rsidR="000B68E6" w:rsidRDefault="00075A23" w:rsidP="0037127E">
      <w:pPr>
        <w:pStyle w:val="BodyText"/>
        <w:rPr>
          <w:rStyle w:val="IntenseEmphasis"/>
          <w:i w:val="0"/>
          <w:color w:val="000000" w:themeColor="text1"/>
        </w:rPr>
      </w:pPr>
      <w:r>
        <w:rPr>
          <w:rStyle w:val="IntenseEmphasis"/>
          <w:i w:val="0"/>
          <w:color w:val="000000" w:themeColor="text1"/>
        </w:rPr>
        <w:t>QRadar Advisor Integration F</w:t>
      </w:r>
      <w:r w:rsidR="00B57BDF">
        <w:rPr>
          <w:rStyle w:val="IntenseEmphasis"/>
          <w:i w:val="0"/>
          <w:color w:val="000000" w:themeColor="text1"/>
        </w:rPr>
        <w:t xml:space="preserve">unction </w:t>
      </w:r>
      <w:r w:rsidR="000B68E6">
        <w:rPr>
          <w:rStyle w:val="IntenseEmphasis"/>
          <w:i w:val="0"/>
          <w:color w:val="000000" w:themeColor="text1"/>
        </w:rPr>
        <w:t xml:space="preserve">enables </w:t>
      </w:r>
      <w:r w:rsidR="00D72D22">
        <w:rPr>
          <w:rStyle w:val="IntenseEmphasis"/>
          <w:i w:val="0"/>
          <w:color w:val="000000" w:themeColor="text1"/>
        </w:rPr>
        <w:t>Resilient users to gather</w:t>
      </w:r>
      <w:r w:rsidR="0038289E">
        <w:rPr>
          <w:rStyle w:val="IntenseEmphasis"/>
          <w:i w:val="0"/>
          <w:color w:val="000000" w:themeColor="text1"/>
        </w:rPr>
        <w:t xml:space="preserve"> </w:t>
      </w:r>
      <w:r w:rsidR="000B68E6">
        <w:rPr>
          <w:rStyle w:val="IntenseEmphasis"/>
          <w:i w:val="0"/>
          <w:color w:val="000000" w:themeColor="text1"/>
        </w:rPr>
        <w:t xml:space="preserve">Cyber Threat </w:t>
      </w:r>
      <w:proofErr w:type="gramStart"/>
      <w:r w:rsidR="000B68E6">
        <w:rPr>
          <w:rStyle w:val="IntenseEmphasis"/>
          <w:i w:val="0"/>
          <w:color w:val="000000" w:themeColor="text1"/>
        </w:rPr>
        <w:t>Intelligence</w:t>
      </w:r>
      <w:r w:rsidR="00CE3E66">
        <w:rPr>
          <w:rStyle w:val="IntenseEmphasis"/>
          <w:i w:val="0"/>
          <w:color w:val="000000" w:themeColor="text1"/>
        </w:rPr>
        <w:t>(</w:t>
      </w:r>
      <w:proofErr w:type="gramEnd"/>
      <w:r w:rsidR="00CE3E66">
        <w:rPr>
          <w:rStyle w:val="IntenseEmphasis"/>
          <w:i w:val="0"/>
          <w:color w:val="000000" w:themeColor="text1"/>
        </w:rPr>
        <w:t>CTI)</w:t>
      </w:r>
      <w:r w:rsidR="000B68E6">
        <w:rPr>
          <w:rStyle w:val="IntenseEmphasis"/>
          <w:i w:val="0"/>
          <w:color w:val="000000" w:themeColor="text1"/>
        </w:rPr>
        <w:t xml:space="preserve"> data </w:t>
      </w:r>
      <w:r w:rsidR="00D72D22">
        <w:rPr>
          <w:rStyle w:val="IntenseEmphasis"/>
          <w:i w:val="0"/>
          <w:color w:val="000000" w:themeColor="text1"/>
        </w:rPr>
        <w:t>from</w:t>
      </w:r>
      <w:r w:rsidR="00933D79">
        <w:rPr>
          <w:rStyle w:val="IntenseEmphasis"/>
          <w:i w:val="0"/>
          <w:color w:val="000000" w:themeColor="text1"/>
        </w:rPr>
        <w:t xml:space="preserve"> IBM Watson</w:t>
      </w:r>
      <w:r w:rsidR="009679BC">
        <w:rPr>
          <w:rStyle w:val="IntenseEmphasis"/>
          <w:i w:val="0"/>
          <w:color w:val="000000" w:themeColor="text1"/>
        </w:rPr>
        <w:t xml:space="preserve"> </w:t>
      </w:r>
      <w:r w:rsidR="00D72D22">
        <w:rPr>
          <w:rStyle w:val="IntenseEmphasis"/>
          <w:i w:val="0"/>
          <w:color w:val="000000" w:themeColor="text1"/>
        </w:rPr>
        <w:t>and QRadar</w:t>
      </w:r>
      <w:r w:rsidR="000B68E6">
        <w:rPr>
          <w:rStyle w:val="IntenseEmphasis"/>
          <w:i w:val="0"/>
          <w:color w:val="000000" w:themeColor="text1"/>
        </w:rPr>
        <w:t xml:space="preserve">. </w:t>
      </w:r>
      <w:r w:rsidR="00D90BB9">
        <w:rPr>
          <w:rStyle w:val="IntenseEmphasis"/>
          <w:i w:val="0"/>
          <w:color w:val="000000" w:themeColor="text1"/>
        </w:rPr>
        <w:t xml:space="preserve">This information is critical for </w:t>
      </w:r>
      <w:r w:rsidR="004F377F">
        <w:rPr>
          <w:rStyle w:val="IntenseEmphasis"/>
          <w:i w:val="0"/>
          <w:color w:val="000000" w:themeColor="text1"/>
        </w:rPr>
        <w:t>effective identification of potential I</w:t>
      </w:r>
      <w:r w:rsidR="00AD0342">
        <w:rPr>
          <w:rStyle w:val="IntenseEmphasis"/>
          <w:i w:val="0"/>
          <w:color w:val="000000" w:themeColor="text1"/>
        </w:rPr>
        <w:t>OC</w:t>
      </w:r>
      <w:r w:rsidR="004F377F">
        <w:rPr>
          <w:rStyle w:val="IntenseEmphasis"/>
          <w:i w:val="0"/>
          <w:color w:val="000000" w:themeColor="text1"/>
        </w:rPr>
        <w:t xml:space="preserve"> and quick response to incidents.</w:t>
      </w:r>
      <w:r w:rsidR="009532B2">
        <w:rPr>
          <w:rStyle w:val="IntenseEmphasis"/>
          <w:i w:val="0"/>
          <w:color w:val="000000" w:themeColor="text1"/>
        </w:rPr>
        <w:t xml:space="preserve"> In addition, this integration </w:t>
      </w:r>
      <w:r w:rsidR="006A4848">
        <w:rPr>
          <w:rStyle w:val="IntenseEmphasis"/>
          <w:i w:val="0"/>
          <w:color w:val="000000" w:themeColor="text1"/>
        </w:rPr>
        <w:t>receives</w:t>
      </w:r>
      <w:r w:rsidR="009532B2">
        <w:rPr>
          <w:rStyle w:val="IntenseEmphasis"/>
          <w:i w:val="0"/>
          <w:color w:val="000000" w:themeColor="text1"/>
        </w:rPr>
        <w:t xml:space="preserve"> MITRE ATT&amp;CK information from QRadar Advisor.</w:t>
      </w:r>
      <w:r w:rsidR="003D7C10">
        <w:rPr>
          <w:rStyle w:val="IntenseEmphasis"/>
          <w:i w:val="0"/>
          <w:color w:val="000000" w:themeColor="text1"/>
        </w:rPr>
        <w:t xml:space="preserve"> As a result, </w:t>
      </w:r>
      <w:r w:rsidR="006A4848">
        <w:rPr>
          <w:rStyle w:val="IntenseEmphasis"/>
          <w:i w:val="0"/>
          <w:color w:val="000000" w:themeColor="text1"/>
        </w:rPr>
        <w:t>an example workflow of this integration</w:t>
      </w:r>
      <w:r w:rsidR="003D7C10">
        <w:rPr>
          <w:rStyle w:val="IntenseEmphasis"/>
          <w:i w:val="0"/>
          <w:color w:val="000000" w:themeColor="text1"/>
        </w:rPr>
        <w:t xml:space="preserve"> depends on the MITRE ATTACK function integration.</w:t>
      </w:r>
    </w:p>
    <w:p w14:paraId="799DBF5E" w14:textId="60392B9B" w:rsidR="0037127E" w:rsidRDefault="009241DB" w:rsidP="0037127E">
      <w:pPr>
        <w:pStyle w:val="BodyText"/>
        <w:rPr>
          <w:rStyle w:val="IntenseEmphasis"/>
          <w:i w:val="0"/>
          <w:color w:val="000000" w:themeColor="text1"/>
        </w:rPr>
      </w:pPr>
      <w:r>
        <w:rPr>
          <w:rStyle w:val="IntenseEmphasis"/>
          <w:i w:val="0"/>
          <w:color w:val="000000" w:themeColor="text1"/>
        </w:rPr>
        <w:t xml:space="preserve">QRadar Advisor integration includes </w:t>
      </w:r>
      <w:r w:rsidR="00E21FF1">
        <w:rPr>
          <w:rStyle w:val="IntenseEmphasis"/>
          <w:i w:val="0"/>
          <w:color w:val="000000" w:themeColor="text1"/>
        </w:rPr>
        <w:t>four</w:t>
      </w:r>
      <w:r>
        <w:rPr>
          <w:rStyle w:val="IntenseEmphasis"/>
          <w:i w:val="0"/>
          <w:color w:val="000000" w:themeColor="text1"/>
        </w:rPr>
        <w:t xml:space="preserve"> functions</w:t>
      </w:r>
      <w:r w:rsidR="009555DB">
        <w:rPr>
          <w:rStyle w:val="IntenseEmphasis"/>
          <w:i w:val="0"/>
          <w:color w:val="000000" w:themeColor="text1"/>
        </w:rPr>
        <w:t>:</w:t>
      </w:r>
    </w:p>
    <w:p w14:paraId="7DC58B5E" w14:textId="1C2F364D" w:rsidR="009555DB" w:rsidRDefault="009555DB" w:rsidP="009555DB">
      <w:pPr>
        <w:pStyle w:val="BodyText"/>
        <w:numPr>
          <w:ilvl w:val="0"/>
          <w:numId w:val="34"/>
        </w:numPr>
        <w:rPr>
          <w:rStyle w:val="IntenseEmphasis"/>
          <w:i w:val="0"/>
          <w:color w:val="000000" w:themeColor="text1"/>
        </w:rPr>
      </w:pPr>
      <w:r>
        <w:rPr>
          <w:rStyle w:val="IntenseEmphasis"/>
          <w:i w:val="0"/>
          <w:color w:val="000000" w:themeColor="text1"/>
        </w:rPr>
        <w:t xml:space="preserve">Perform </w:t>
      </w:r>
      <w:r w:rsidR="0050508E">
        <w:rPr>
          <w:rStyle w:val="IntenseEmphasis"/>
          <w:i w:val="0"/>
          <w:color w:val="000000" w:themeColor="text1"/>
        </w:rPr>
        <w:t xml:space="preserve">a </w:t>
      </w:r>
      <w:r w:rsidR="00CF2083">
        <w:rPr>
          <w:rStyle w:val="IntenseEmphasis"/>
          <w:i w:val="0"/>
          <w:color w:val="000000" w:themeColor="text1"/>
        </w:rPr>
        <w:t>Watson Search</w:t>
      </w:r>
      <w:r>
        <w:rPr>
          <w:rStyle w:val="IntenseEmphasis"/>
          <w:i w:val="0"/>
          <w:color w:val="000000" w:themeColor="text1"/>
        </w:rPr>
        <w:t xml:space="preserve"> on an indicator and </w:t>
      </w:r>
      <w:r w:rsidR="0050508E">
        <w:rPr>
          <w:rStyle w:val="IntenseEmphasis"/>
          <w:i w:val="0"/>
          <w:color w:val="000000" w:themeColor="text1"/>
        </w:rPr>
        <w:t>retrieve suspicious observables related to it</w:t>
      </w:r>
      <w:r w:rsidR="00592E2A">
        <w:rPr>
          <w:rStyle w:val="IntenseEmphasis"/>
          <w:i w:val="0"/>
          <w:color w:val="000000" w:themeColor="text1"/>
        </w:rPr>
        <w:t>.</w:t>
      </w:r>
    </w:p>
    <w:p w14:paraId="2ECBB368" w14:textId="5A42DC0C" w:rsidR="0050508E" w:rsidRDefault="0050508E" w:rsidP="009555DB">
      <w:pPr>
        <w:pStyle w:val="BodyText"/>
        <w:numPr>
          <w:ilvl w:val="0"/>
          <w:numId w:val="34"/>
        </w:numPr>
        <w:rPr>
          <w:rStyle w:val="IntenseEmphasis"/>
          <w:i w:val="0"/>
          <w:color w:val="000000" w:themeColor="text1"/>
        </w:rPr>
      </w:pPr>
      <w:r>
        <w:rPr>
          <w:rStyle w:val="IntenseEmphasis"/>
          <w:i w:val="0"/>
          <w:color w:val="000000" w:themeColor="text1"/>
        </w:rPr>
        <w:t xml:space="preserve">Perform a </w:t>
      </w:r>
      <w:r w:rsidR="00CF2083">
        <w:rPr>
          <w:rStyle w:val="IntenseEmphasis"/>
          <w:i w:val="0"/>
          <w:color w:val="000000" w:themeColor="text1"/>
        </w:rPr>
        <w:t>Watson Search with Local Context</w:t>
      </w:r>
      <w:r>
        <w:rPr>
          <w:rStyle w:val="IntenseEmphasis"/>
          <w:i w:val="0"/>
          <w:color w:val="000000" w:themeColor="text1"/>
        </w:rPr>
        <w:t xml:space="preserve"> on an indicator and retrieve</w:t>
      </w:r>
      <w:r w:rsidR="007860B6">
        <w:rPr>
          <w:rStyle w:val="IntenseEmphasis"/>
          <w:i w:val="0"/>
          <w:color w:val="000000" w:themeColor="text1"/>
        </w:rPr>
        <w:t xml:space="preserve"> </w:t>
      </w:r>
      <w:r w:rsidR="0002512D">
        <w:rPr>
          <w:rStyle w:val="IntenseEmphasis"/>
          <w:i w:val="0"/>
          <w:color w:val="000000" w:themeColor="text1"/>
        </w:rPr>
        <w:t xml:space="preserve">a </w:t>
      </w:r>
      <w:r w:rsidR="007860B6">
        <w:rPr>
          <w:rStyle w:val="IntenseEmphasis"/>
          <w:i w:val="0"/>
          <w:color w:val="000000" w:themeColor="text1"/>
        </w:rPr>
        <w:t>cyber threat intelligence (CTI)</w:t>
      </w:r>
      <w:r w:rsidR="006A1C3A">
        <w:rPr>
          <w:rStyle w:val="IntenseEmphasis"/>
          <w:i w:val="0"/>
          <w:color w:val="000000" w:themeColor="text1"/>
        </w:rPr>
        <w:t xml:space="preserve"> report on it</w:t>
      </w:r>
      <w:r w:rsidR="00473BFB">
        <w:rPr>
          <w:rStyle w:val="IntenseEmphasis"/>
          <w:i w:val="0"/>
          <w:color w:val="000000" w:themeColor="text1"/>
        </w:rPr>
        <w:t xml:space="preserve"> in Structured Threat Information </w:t>
      </w:r>
      <w:proofErr w:type="spellStart"/>
      <w:r w:rsidR="00473BFB">
        <w:rPr>
          <w:rStyle w:val="IntenseEmphasis"/>
          <w:i w:val="0"/>
          <w:color w:val="000000" w:themeColor="text1"/>
        </w:rPr>
        <w:t>eXpression</w:t>
      </w:r>
      <w:proofErr w:type="spellEnd"/>
      <w:r w:rsidR="00473BFB">
        <w:rPr>
          <w:rStyle w:val="IntenseEmphasis"/>
          <w:i w:val="0"/>
          <w:color w:val="000000" w:themeColor="text1"/>
        </w:rPr>
        <w:t xml:space="preserve"> (</w:t>
      </w:r>
      <w:hyperlink r:id="rId10" w:history="1">
        <w:r w:rsidR="00473BFB" w:rsidRPr="00473BFB">
          <w:rPr>
            <w:rStyle w:val="Hyperlink"/>
          </w:rPr>
          <w:t>STIX2</w:t>
        </w:r>
      </w:hyperlink>
      <w:r w:rsidR="00473BFB">
        <w:rPr>
          <w:rStyle w:val="IntenseEmphasis"/>
          <w:i w:val="0"/>
          <w:color w:val="000000" w:themeColor="text1"/>
        </w:rPr>
        <w:t>) format</w:t>
      </w:r>
      <w:r w:rsidR="00592E2A">
        <w:rPr>
          <w:rStyle w:val="IntenseEmphasis"/>
          <w:i w:val="0"/>
          <w:color w:val="000000" w:themeColor="text1"/>
        </w:rPr>
        <w:t>.</w:t>
      </w:r>
    </w:p>
    <w:p w14:paraId="14FA1208" w14:textId="05F03C3A" w:rsidR="00AA45C0" w:rsidRDefault="00E16020" w:rsidP="009555DB">
      <w:pPr>
        <w:pStyle w:val="BodyText"/>
        <w:numPr>
          <w:ilvl w:val="0"/>
          <w:numId w:val="34"/>
        </w:numPr>
        <w:rPr>
          <w:rStyle w:val="IntenseEmphasis"/>
          <w:i w:val="0"/>
          <w:color w:val="000000" w:themeColor="text1"/>
        </w:rPr>
      </w:pPr>
      <w:r>
        <w:rPr>
          <w:rStyle w:val="IntenseEmphasis"/>
          <w:i w:val="0"/>
          <w:color w:val="000000" w:themeColor="text1"/>
        </w:rPr>
        <w:t xml:space="preserve">Perform </w:t>
      </w:r>
      <w:r w:rsidR="00F2755C">
        <w:rPr>
          <w:rStyle w:val="IntenseEmphasis"/>
          <w:i w:val="0"/>
          <w:color w:val="000000" w:themeColor="text1"/>
        </w:rPr>
        <w:t>an</w:t>
      </w:r>
      <w:r w:rsidR="00AA45C0">
        <w:rPr>
          <w:rStyle w:val="IntenseEmphasis"/>
          <w:i w:val="0"/>
          <w:color w:val="000000" w:themeColor="text1"/>
        </w:rPr>
        <w:t xml:space="preserve"> analysis on a QRadar </w:t>
      </w:r>
      <w:proofErr w:type="gramStart"/>
      <w:r w:rsidR="00AA45C0">
        <w:rPr>
          <w:rStyle w:val="IntenseEmphasis"/>
          <w:i w:val="0"/>
          <w:color w:val="000000" w:themeColor="text1"/>
        </w:rPr>
        <w:t>offense, and</w:t>
      </w:r>
      <w:proofErr w:type="gramEnd"/>
      <w:r w:rsidR="00AA45C0">
        <w:rPr>
          <w:rStyle w:val="IntenseEmphasis"/>
          <w:i w:val="0"/>
          <w:color w:val="000000" w:themeColor="text1"/>
        </w:rPr>
        <w:t xml:space="preserve"> retrieve </w:t>
      </w:r>
      <w:r w:rsidR="00000E6F">
        <w:rPr>
          <w:rStyle w:val="IntenseEmphasis"/>
          <w:i w:val="0"/>
          <w:color w:val="000000" w:themeColor="text1"/>
        </w:rPr>
        <w:t>CTI data from QRadar Advisor</w:t>
      </w:r>
      <w:r w:rsidR="00F2755C">
        <w:rPr>
          <w:rStyle w:val="IntenseEmphasis"/>
          <w:i w:val="0"/>
          <w:color w:val="000000" w:themeColor="text1"/>
        </w:rPr>
        <w:t xml:space="preserve"> and IBM Watson</w:t>
      </w:r>
      <w:r w:rsidR="00473BFB">
        <w:rPr>
          <w:rStyle w:val="IntenseEmphasis"/>
          <w:i w:val="0"/>
          <w:color w:val="000000" w:themeColor="text1"/>
        </w:rPr>
        <w:t xml:space="preserve"> in STIX format</w:t>
      </w:r>
      <w:r w:rsidR="00592E2A">
        <w:rPr>
          <w:rStyle w:val="IntenseEmphasis"/>
          <w:i w:val="0"/>
          <w:color w:val="000000" w:themeColor="text1"/>
        </w:rPr>
        <w:t>.</w:t>
      </w:r>
    </w:p>
    <w:p w14:paraId="6C4332F1" w14:textId="24438A2D" w:rsidR="009532B2" w:rsidRDefault="009532B2" w:rsidP="009555DB">
      <w:pPr>
        <w:pStyle w:val="BodyText"/>
        <w:numPr>
          <w:ilvl w:val="0"/>
          <w:numId w:val="34"/>
        </w:numPr>
        <w:rPr>
          <w:rStyle w:val="IntenseEmphasis"/>
          <w:i w:val="0"/>
          <w:color w:val="000000" w:themeColor="text1"/>
        </w:rPr>
      </w:pPr>
      <w:r>
        <w:rPr>
          <w:rStyle w:val="IntenseEmphasis"/>
          <w:i w:val="0"/>
          <w:color w:val="000000" w:themeColor="text1"/>
        </w:rPr>
        <w:t xml:space="preserve">Map a given QRadar rule to MITRE ATT&amp;CK tactics. </w:t>
      </w:r>
    </w:p>
    <w:p w14:paraId="2653B10F" w14:textId="612ADB28" w:rsidR="00AA45C0" w:rsidRPr="0001641D" w:rsidRDefault="00AA45C0" w:rsidP="00C951A3">
      <w:pPr>
        <w:pStyle w:val="BodyText"/>
        <w:rPr>
          <w:rStyle w:val="IntenseEmphasis"/>
          <w:i w:val="0"/>
          <w:color w:val="000000" w:themeColor="text1"/>
        </w:rPr>
      </w:pPr>
      <w:r>
        <w:rPr>
          <w:rStyle w:val="IntenseEmphasis"/>
          <w:i w:val="0"/>
          <w:color w:val="000000" w:themeColor="text1"/>
        </w:rPr>
        <w:t>The package also includes workflow examples to demonstrate the usage of the above function</w:t>
      </w:r>
      <w:r w:rsidR="00F2755C">
        <w:rPr>
          <w:rStyle w:val="IntenseEmphasis"/>
          <w:i w:val="0"/>
          <w:color w:val="000000" w:themeColor="text1"/>
        </w:rPr>
        <w:t>s</w:t>
      </w:r>
      <w:r>
        <w:rPr>
          <w:rStyle w:val="IntenseEmphasis"/>
          <w:i w:val="0"/>
          <w:color w:val="000000" w:themeColor="text1"/>
        </w:rPr>
        <w:t xml:space="preserve">. </w:t>
      </w:r>
    </w:p>
    <w:p w14:paraId="19A0DA16" w14:textId="71204986" w:rsidR="00AB2F66" w:rsidRPr="0001641D" w:rsidRDefault="00662ABF" w:rsidP="00C951A3">
      <w:pPr>
        <w:pStyle w:val="BodyText"/>
        <w:rPr>
          <w:rStyle w:val="IntenseEmphasis"/>
          <w:i w:val="0"/>
          <w:color w:val="000000" w:themeColor="text1"/>
        </w:rPr>
      </w:pPr>
      <w:r w:rsidRPr="0001641D">
        <w:rPr>
          <w:rStyle w:val="IntenseEmphasis"/>
          <w:i w:val="0"/>
          <w:color w:val="000000" w:themeColor="text1"/>
        </w:rPr>
        <w:t xml:space="preserve">The remainder of this document describes </w:t>
      </w:r>
      <w:r w:rsidR="0001641D">
        <w:rPr>
          <w:rStyle w:val="IntenseEmphasis"/>
          <w:i w:val="0"/>
          <w:color w:val="000000" w:themeColor="text1"/>
        </w:rPr>
        <w:t xml:space="preserve">the </w:t>
      </w:r>
      <w:r w:rsidRPr="0001641D">
        <w:rPr>
          <w:rStyle w:val="IntenseEmphasis"/>
          <w:i w:val="0"/>
          <w:color w:val="000000" w:themeColor="text1"/>
        </w:rPr>
        <w:t>function</w:t>
      </w:r>
      <w:r w:rsidR="0001641D">
        <w:rPr>
          <w:rStyle w:val="IntenseEmphasis"/>
          <w:i w:val="0"/>
          <w:color w:val="000000" w:themeColor="text1"/>
        </w:rPr>
        <w:t>s</w:t>
      </w:r>
      <w:r w:rsidR="0006187D">
        <w:rPr>
          <w:rStyle w:val="IntenseEmphasis"/>
          <w:i w:val="0"/>
          <w:color w:val="000000" w:themeColor="text1"/>
        </w:rPr>
        <w:t xml:space="preserve"> and </w:t>
      </w:r>
      <w:r w:rsidRPr="0001641D">
        <w:rPr>
          <w:rStyle w:val="IntenseEmphasis"/>
          <w:i w:val="0"/>
          <w:color w:val="000000" w:themeColor="text1"/>
        </w:rPr>
        <w:t xml:space="preserve">how to configure </w:t>
      </w:r>
      <w:r w:rsidR="00B17E46" w:rsidRPr="0001641D">
        <w:rPr>
          <w:rStyle w:val="IntenseEmphasis"/>
          <w:i w:val="0"/>
          <w:color w:val="000000" w:themeColor="text1"/>
        </w:rPr>
        <w:t>them</w:t>
      </w:r>
      <w:r w:rsidRPr="0001641D">
        <w:rPr>
          <w:rStyle w:val="IntenseEmphasis"/>
          <w:i w:val="0"/>
          <w:color w:val="000000" w:themeColor="text1"/>
        </w:rPr>
        <w:t xml:space="preserve"> in custom workflows</w:t>
      </w:r>
      <w:r w:rsidR="0006187D">
        <w:rPr>
          <w:rStyle w:val="IntenseEmphasis"/>
          <w:i w:val="0"/>
          <w:color w:val="000000" w:themeColor="text1"/>
        </w:rPr>
        <w:t xml:space="preserve"> or using the configuration file</w:t>
      </w:r>
      <w:r w:rsidRPr="0001641D">
        <w:rPr>
          <w:rStyle w:val="IntenseEmphasis"/>
          <w:i w:val="0"/>
          <w:color w:val="000000" w:themeColor="text1"/>
        </w:rPr>
        <w:t>.</w:t>
      </w:r>
    </w:p>
    <w:p w14:paraId="029AACCB" w14:textId="75D5C788" w:rsidR="00C951A3" w:rsidRDefault="001B086B" w:rsidP="00537786">
      <w:pPr>
        <w:pStyle w:val="Heading10"/>
      </w:pPr>
      <w:r>
        <w:lastRenderedPageBreak/>
        <w:t>Installation</w:t>
      </w:r>
    </w:p>
    <w:p w14:paraId="14AEC795" w14:textId="77777777" w:rsidR="001B086B" w:rsidRDefault="001B086B" w:rsidP="009A711B">
      <w:pPr>
        <w:pStyle w:val="BodyText"/>
        <w:keepNext/>
      </w:pPr>
      <w:bookmarkStart w:id="1" w:name="_Toc510253265"/>
      <w:r>
        <w:rPr>
          <w:rFonts w:cs="Arial"/>
          <w:szCs w:val="20"/>
        </w:rPr>
        <w:t>Before installing</w:t>
      </w:r>
      <w:r>
        <w:t>, verify that your environment meets the following prerequisites:</w:t>
      </w:r>
    </w:p>
    <w:p w14:paraId="102B5DB3" w14:textId="77777777" w:rsidR="001B086B" w:rsidRDefault="001B086B" w:rsidP="00823076">
      <w:pPr>
        <w:pStyle w:val="ListBullet"/>
        <w:numPr>
          <w:ilvl w:val="0"/>
          <w:numId w:val="26"/>
        </w:numPr>
      </w:pPr>
      <w:r w:rsidRPr="00E754BD">
        <w:t>Resilient</w:t>
      </w:r>
      <w:r>
        <w:t xml:space="preserve"> platform is version 30 or later. </w:t>
      </w:r>
    </w:p>
    <w:p w14:paraId="6D2F0F64" w14:textId="77777777" w:rsidR="001B086B" w:rsidRDefault="001B086B" w:rsidP="00823076">
      <w:pPr>
        <w:pStyle w:val="ListBullet"/>
        <w:numPr>
          <w:ilvl w:val="0"/>
          <w:numId w:val="26"/>
        </w:numPr>
      </w:pPr>
      <w:r>
        <w:t>You have a Resilient account to use for the integrations. T</w:t>
      </w:r>
      <w:r w:rsidRPr="009758F8">
        <w:t>his can be any account that has the permission to view and modify administrator and customization settings</w:t>
      </w:r>
      <w:r>
        <w:t>, and read and update incidents</w:t>
      </w:r>
      <w:r w:rsidRPr="009758F8">
        <w:t>. You need to know the account username and password.</w:t>
      </w:r>
    </w:p>
    <w:p w14:paraId="4713B679" w14:textId="77777777" w:rsidR="00E21FF1" w:rsidRPr="00341760" w:rsidRDefault="00E21FF1" w:rsidP="00E21FF1">
      <w:pPr>
        <w:pStyle w:val="ListBullet"/>
        <w:numPr>
          <w:ilvl w:val="0"/>
          <w:numId w:val="26"/>
        </w:numPr>
        <w:contextualSpacing w:val="0"/>
      </w:pPr>
      <w:r>
        <w:t xml:space="preserve">You have access to a Resilient integration server. An </w:t>
      </w:r>
      <w:r w:rsidRPr="00C218AB">
        <w:rPr>
          <w:i/>
        </w:rPr>
        <w:t>integration server</w:t>
      </w:r>
      <w:r>
        <w:t xml:space="preserve"> is the system that you use to deploy integration packages to the Resilient platform. See the </w:t>
      </w:r>
      <w:hyperlink r:id="rId11" w:history="1">
        <w:r w:rsidRPr="004851CD">
          <w:rPr>
            <w:rStyle w:val="Hyperlink"/>
          </w:rPr>
          <w:t>Resilient Integration Server Guid</w:t>
        </w:r>
        <w:r>
          <w:rPr>
            <w:rStyle w:val="Hyperlink"/>
          </w:rPr>
          <w:t>e (PDF)</w:t>
        </w:r>
      </w:hyperlink>
      <w:r>
        <w:t xml:space="preserve"> for more information. </w:t>
      </w:r>
    </w:p>
    <w:p w14:paraId="0BD2030A" w14:textId="71FCA073" w:rsidR="00AA50B6" w:rsidRDefault="00AA50B6" w:rsidP="00AA50B6">
      <w:pPr>
        <w:pStyle w:val="Heading20"/>
      </w:pPr>
      <w:r>
        <w:t>QRadar Advisor Configuration</w:t>
      </w:r>
    </w:p>
    <w:p w14:paraId="494FD2EB" w14:textId="376D226F" w:rsidR="0010375E" w:rsidRDefault="00AA50B6" w:rsidP="00AA50B6">
      <w:pPr>
        <w:pStyle w:val="BodyText"/>
      </w:pPr>
      <w:r>
        <w:t xml:space="preserve">You </w:t>
      </w:r>
      <w:r w:rsidR="008E237E">
        <w:t>need to have QRadar Advisor installed to a QRadar server, and fully configured</w:t>
      </w:r>
      <w:r w:rsidR="009F00ED">
        <w:t>, as shown in the following configuration page</w:t>
      </w:r>
      <w:r w:rsidR="008E237E">
        <w:t xml:space="preserve">. </w:t>
      </w:r>
    </w:p>
    <w:p w14:paraId="4887E6A5" w14:textId="0914FEB6" w:rsidR="0010375E" w:rsidRDefault="0010375E" w:rsidP="00AA50B6">
      <w:pPr>
        <w:pStyle w:val="BodyText"/>
      </w:pPr>
      <w:r>
        <w:rPr>
          <w:noProof/>
        </w:rPr>
        <w:drawing>
          <wp:inline distT="0" distB="0" distL="0" distR="0" wp14:anchorId="6CA36D25" wp14:editId="5E081B30">
            <wp:extent cx="5479415" cy="4741545"/>
            <wp:effectExtent l="25400" t="25400" r="108585" b="109855"/>
            <wp:docPr id="1" name="Picture 1" descr="../../../../Desktop/Screen%20Shot%202018-07-09%20at%2011.02.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7-09%20at%2011.02.19%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9415" cy="474154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88F715C" w14:textId="291972F3" w:rsidR="00AA50B6" w:rsidRDefault="008E237E" w:rsidP="00AA50B6">
      <w:pPr>
        <w:pStyle w:val="BodyText"/>
      </w:pPr>
      <w:r>
        <w:t xml:space="preserve">To access the QRadar Advisor REST API, you need to know </w:t>
      </w:r>
      <w:r w:rsidR="00592E2A">
        <w:t xml:space="preserve">its </w:t>
      </w:r>
      <w:proofErr w:type="spellStart"/>
      <w:r>
        <w:t>app_id</w:t>
      </w:r>
      <w:proofErr w:type="spellEnd"/>
      <w:r w:rsidR="00E21FF1">
        <w:t xml:space="preserve">, which you can </w:t>
      </w:r>
      <w:r w:rsidR="00592E2A">
        <w:t>access</w:t>
      </w:r>
      <w:r>
        <w:t xml:space="preserve"> by clicking </w:t>
      </w:r>
      <w:r w:rsidR="00592E2A">
        <w:t xml:space="preserve">the </w:t>
      </w:r>
      <w:r>
        <w:t>QRadar Advisor</w:t>
      </w:r>
      <w:r w:rsidR="001310BD">
        <w:t>’s Configuration icon</w:t>
      </w:r>
      <w:r>
        <w:t>.</w:t>
      </w:r>
      <w:r w:rsidR="003776CB">
        <w:t xml:space="preserve"> For example, </w:t>
      </w:r>
      <w:r w:rsidR="001310BD">
        <w:t xml:space="preserve">in the </w:t>
      </w:r>
      <w:r w:rsidR="00592E2A">
        <w:t xml:space="preserve">URL </w:t>
      </w:r>
      <w:r w:rsidR="001310BD">
        <w:t xml:space="preserve">address </w:t>
      </w:r>
      <w:r w:rsidR="00592E2A">
        <w:t>shown in the configuration page screenshot</w:t>
      </w:r>
      <w:r w:rsidR="001310BD">
        <w:t xml:space="preserve">, </w:t>
      </w:r>
      <w:r w:rsidR="003776CB">
        <w:t xml:space="preserve">the </w:t>
      </w:r>
      <w:proofErr w:type="spellStart"/>
      <w:r w:rsidR="003776CB">
        <w:t>app_id</w:t>
      </w:r>
      <w:proofErr w:type="spellEnd"/>
      <w:r w:rsidR="003776CB">
        <w:t xml:space="preserve"> </w:t>
      </w:r>
      <w:r w:rsidR="001310BD">
        <w:t>is</w:t>
      </w:r>
      <w:r w:rsidR="003776CB">
        <w:t xml:space="preserve"> 1102 for this </w:t>
      </w:r>
      <w:r w:rsidR="00A93BD3">
        <w:t>QRadar</w:t>
      </w:r>
      <w:r w:rsidR="003776CB">
        <w:t xml:space="preserve"> </w:t>
      </w:r>
      <w:r w:rsidR="001310BD">
        <w:t xml:space="preserve">Advisor </w:t>
      </w:r>
      <w:r w:rsidR="003776CB">
        <w:t>instance.</w:t>
      </w:r>
    </w:p>
    <w:p w14:paraId="247D3243" w14:textId="2FFA7423" w:rsidR="00E04E47" w:rsidRDefault="008E237E" w:rsidP="00AA50B6">
      <w:pPr>
        <w:pStyle w:val="BodyText"/>
      </w:pPr>
      <w:r>
        <w:t>You also need an access token to use the REST API.</w:t>
      </w:r>
      <w:r w:rsidR="007A7CC5">
        <w:t xml:space="preserve"> </w:t>
      </w:r>
      <w:r w:rsidR="00E21FF1">
        <w:t>You can obtain a</w:t>
      </w:r>
      <w:r w:rsidR="007A7CC5">
        <w:t xml:space="preserve">ccess tokens </w:t>
      </w:r>
      <w:r w:rsidR="001310BD">
        <w:t>from</w:t>
      </w:r>
      <w:r w:rsidR="007A7CC5">
        <w:t xml:space="preserve"> the Authorized Service</w:t>
      </w:r>
      <w:r w:rsidR="001310BD">
        <w:t xml:space="preserve"> Token section of</w:t>
      </w:r>
      <w:r w:rsidR="007A7CC5">
        <w:t xml:space="preserve"> the Admin page.</w:t>
      </w:r>
    </w:p>
    <w:p w14:paraId="59955FAB" w14:textId="791F04FA" w:rsidR="00E04E47" w:rsidRDefault="00E04E47" w:rsidP="00E04E47">
      <w:pPr>
        <w:pStyle w:val="Heading20"/>
      </w:pPr>
      <w:r>
        <w:lastRenderedPageBreak/>
        <w:t>Cyber Adversary Framework Mapping Application Configuration</w:t>
      </w:r>
    </w:p>
    <w:p w14:paraId="3A0B510A" w14:textId="36463762" w:rsidR="00E04E47" w:rsidRDefault="00E04E47" w:rsidP="00AA50B6">
      <w:pPr>
        <w:pStyle w:val="BodyText"/>
      </w:pPr>
      <w:r>
        <w:t>QRadar Advisor 2.0 comes with Cyber Adversary Framework Mapping Application (</w:t>
      </w:r>
      <w:r w:rsidR="00993243">
        <w:t>CAFM</w:t>
      </w:r>
      <w:r>
        <w:t xml:space="preserve">). This needs to be properly configured as well. From the Admin page of QRadar, select the Configuration page for </w:t>
      </w:r>
      <w:r w:rsidR="00993243">
        <w:t>CAFM</w:t>
      </w:r>
      <w:r>
        <w:t xml:space="preserve">. </w:t>
      </w:r>
      <w:r w:rsidR="00993243">
        <w:t xml:space="preserve">Click the configuration button on the top right corner, and then enter an authorization token. </w:t>
      </w:r>
      <w:r w:rsidR="00E21FF1">
        <w:t>T</w:t>
      </w:r>
      <w:r w:rsidR="00993243">
        <w:t>his token can be the same as the authorization token used for QRadar Advisor above.</w:t>
      </w:r>
      <w:r w:rsidR="00993243">
        <w:rPr>
          <w:noProof/>
        </w:rPr>
        <w:drawing>
          <wp:inline distT="0" distB="0" distL="0" distR="0" wp14:anchorId="514E7D7A" wp14:editId="099F9A23">
            <wp:extent cx="5486400" cy="4412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2-18 at 4.48.51 PM.png"/>
                    <pic:cNvPicPr/>
                  </pic:nvPicPr>
                  <pic:blipFill>
                    <a:blip r:embed="rId13"/>
                    <a:stretch>
                      <a:fillRect/>
                    </a:stretch>
                  </pic:blipFill>
                  <pic:spPr>
                    <a:xfrm>
                      <a:off x="0" y="0"/>
                      <a:ext cx="5486400" cy="4412615"/>
                    </a:xfrm>
                    <a:prstGeom prst="rect">
                      <a:avLst/>
                    </a:prstGeom>
                  </pic:spPr>
                </pic:pic>
              </a:graphicData>
            </a:graphic>
          </wp:inline>
        </w:drawing>
      </w:r>
    </w:p>
    <w:p w14:paraId="74B9ED46" w14:textId="67FEA7D1" w:rsidR="00993243" w:rsidRPr="00341760" w:rsidRDefault="00993243" w:rsidP="00AA50B6">
      <w:pPr>
        <w:pStyle w:val="BodyText"/>
      </w:pPr>
      <w:r>
        <w:t xml:space="preserve">Write down the app id for CAFM. It is shown in the </w:t>
      </w:r>
      <w:r w:rsidR="00E21FF1">
        <w:t>URL</w:t>
      </w:r>
      <w:r>
        <w:t xml:space="preserve"> address of this page. For the example above, the app id for CAFM is 1051. This app id is needed in the </w:t>
      </w:r>
      <w:proofErr w:type="spellStart"/>
      <w:r>
        <w:t>app.config</w:t>
      </w:r>
      <w:proofErr w:type="spellEnd"/>
      <w:r>
        <w:t xml:space="preserve"> file.</w:t>
      </w:r>
    </w:p>
    <w:p w14:paraId="7B72C6F2" w14:textId="77777777" w:rsidR="001B086B" w:rsidRDefault="001B086B" w:rsidP="009A711B">
      <w:pPr>
        <w:pStyle w:val="Heading20"/>
      </w:pPr>
      <w:bookmarkStart w:id="2" w:name="_Toc509305886"/>
      <w:r>
        <w:t>Install the Python components</w:t>
      </w:r>
      <w:bookmarkEnd w:id="2"/>
    </w:p>
    <w:p w14:paraId="7D4730C4" w14:textId="6C296312" w:rsidR="001B086B" w:rsidRDefault="00B22452" w:rsidP="009A711B">
      <w:pPr>
        <w:pStyle w:val="BodyText"/>
      </w:pPr>
      <w:r>
        <w:t>The functions package contains Python components that are called by the Resilient platform to execute the functions during your workflows. These components run in the R</w:t>
      </w:r>
      <w:r w:rsidRPr="003A6E0F">
        <w:t>esilient</w:t>
      </w:r>
      <w:r>
        <w:t xml:space="preserve"> C</w:t>
      </w:r>
      <w:r w:rsidRPr="003A6E0F">
        <w:t>ircuits</w:t>
      </w:r>
      <w:r>
        <w:t xml:space="preserve"> integration framework</w:t>
      </w:r>
      <w:r w:rsidR="001B086B">
        <w:t>.</w:t>
      </w:r>
    </w:p>
    <w:p w14:paraId="2F26BCF9" w14:textId="77777777" w:rsidR="001B086B" w:rsidRDefault="001B086B" w:rsidP="009A711B">
      <w:pPr>
        <w:pStyle w:val="BodyText"/>
      </w:pPr>
      <w:r>
        <w:t>The package also includes Resilient customizations that will be imported into the platform later.</w:t>
      </w:r>
    </w:p>
    <w:p w14:paraId="7030765A" w14:textId="77777777" w:rsidR="00B22452" w:rsidRDefault="00B22452" w:rsidP="00B22452">
      <w:pPr>
        <w:pStyle w:val="BodyText"/>
      </w:pPr>
      <w:r w:rsidRPr="004B03EF">
        <w:t>Complete the following steps to install the Python components:</w:t>
      </w:r>
    </w:p>
    <w:p w14:paraId="0E395881" w14:textId="77777777" w:rsidR="00B22452" w:rsidRDefault="00B22452" w:rsidP="00B22452">
      <w:pPr>
        <w:pStyle w:val="BodyText"/>
        <w:numPr>
          <w:ilvl w:val="0"/>
          <w:numId w:val="30"/>
        </w:numPr>
      </w:pPr>
      <w:r>
        <w:t>Ensure that the environment is up-to-date, as follows:</w:t>
      </w:r>
    </w:p>
    <w:p w14:paraId="4904FF71" w14:textId="77777777" w:rsidR="00B22452" w:rsidRPr="00B22452" w:rsidRDefault="00B22452" w:rsidP="00B22452">
      <w:pPr>
        <w:pStyle w:val="Code0"/>
        <w:ind w:left="547"/>
        <w:contextualSpacing/>
      </w:pPr>
      <w:r w:rsidRPr="00B22452">
        <w:t>sudo pip install --upgrade pip</w:t>
      </w:r>
    </w:p>
    <w:p w14:paraId="5FC85CD4" w14:textId="77777777" w:rsidR="00B22452" w:rsidRPr="00B22452" w:rsidRDefault="00B22452" w:rsidP="00B22452">
      <w:pPr>
        <w:pStyle w:val="Code0"/>
        <w:ind w:left="547"/>
        <w:contextualSpacing/>
      </w:pPr>
      <w:r w:rsidRPr="00B22452">
        <w:t xml:space="preserve">sudo pip install --upgrade </w:t>
      </w:r>
      <w:proofErr w:type="spellStart"/>
      <w:r w:rsidRPr="00B22452">
        <w:t>setuptools</w:t>
      </w:r>
      <w:proofErr w:type="spellEnd"/>
    </w:p>
    <w:p w14:paraId="249E157F" w14:textId="77777777" w:rsidR="00B22452" w:rsidRPr="00B22452" w:rsidRDefault="00B22452" w:rsidP="00B22452">
      <w:pPr>
        <w:pStyle w:val="Code0"/>
        <w:ind w:left="547"/>
        <w:contextualSpacing/>
      </w:pPr>
      <w:r w:rsidRPr="00B22452">
        <w:t>sudo pip install --upgrade resilient-circuits</w:t>
      </w:r>
    </w:p>
    <w:p w14:paraId="5FAB72DD" w14:textId="3D500B1A" w:rsidR="00B22452" w:rsidRDefault="00B22452" w:rsidP="006519D0">
      <w:pPr>
        <w:pStyle w:val="BodyText"/>
        <w:keepNext/>
        <w:numPr>
          <w:ilvl w:val="0"/>
          <w:numId w:val="30"/>
        </w:numPr>
      </w:pPr>
      <w:r>
        <w:lastRenderedPageBreak/>
        <w:t>Run the following command to ins</w:t>
      </w:r>
      <w:r w:rsidRPr="009A711B">
        <w:rPr>
          <w:rStyle w:val="BodyTextChar"/>
        </w:rPr>
        <w:t>tal</w:t>
      </w:r>
      <w:r>
        <w:t>l the package</w:t>
      </w:r>
      <w:r w:rsidR="00B3455E">
        <w:t>s</w:t>
      </w:r>
      <w:r>
        <w:t>:</w:t>
      </w:r>
    </w:p>
    <w:p w14:paraId="4E312881" w14:textId="711492C9" w:rsidR="00B3455E" w:rsidRDefault="00B3455E" w:rsidP="00B22452">
      <w:pPr>
        <w:pStyle w:val="Code0"/>
        <w:ind w:left="0" w:firstLine="360"/>
      </w:pPr>
      <w:r>
        <w:t xml:space="preserve">sudo pip install –-upgrade </w:t>
      </w:r>
      <w:proofErr w:type="spellStart"/>
      <w:r>
        <w:t>fn_mitre_integration</w:t>
      </w:r>
      <w:proofErr w:type="spellEnd"/>
      <w:r>
        <w:t>-&lt;version</w:t>
      </w:r>
      <w:proofErr w:type="gramStart"/>
      <w:r>
        <w:t>&gt;.&lt;</w:t>
      </w:r>
      <w:proofErr w:type="gramEnd"/>
      <w:r>
        <w:t>zip&gt;</w:t>
      </w:r>
    </w:p>
    <w:p w14:paraId="4F627E4C" w14:textId="63A864D5" w:rsidR="00B22452" w:rsidRPr="00E9325F" w:rsidRDefault="00FF37D0" w:rsidP="00B22452">
      <w:pPr>
        <w:pStyle w:val="Code0"/>
        <w:ind w:left="0" w:firstLine="360"/>
        <w:rPr>
          <w:lang w:val="en-GB"/>
        </w:rPr>
      </w:pPr>
      <w:r>
        <w:t xml:space="preserve">sudo pip install --upgrade </w:t>
      </w:r>
      <w:proofErr w:type="spellStart"/>
      <w:r>
        <w:t>fn_qradar_advisor</w:t>
      </w:r>
      <w:proofErr w:type="spellEnd"/>
      <w:r w:rsidR="00B22452">
        <w:t>-&lt;</w:t>
      </w:r>
      <w:r w:rsidR="00B22452" w:rsidRPr="009B0406">
        <w:rPr>
          <w:i/>
        </w:rPr>
        <w:t>version</w:t>
      </w:r>
      <w:proofErr w:type="gramStart"/>
      <w:r w:rsidR="00B22452">
        <w:t>&gt;.&lt;</w:t>
      </w:r>
      <w:proofErr w:type="gramEnd"/>
      <w:r w:rsidR="00B22452">
        <w:t>zip&gt;</w:t>
      </w:r>
    </w:p>
    <w:p w14:paraId="7EE84101" w14:textId="77777777" w:rsidR="00F33F4A" w:rsidRDefault="00F33F4A" w:rsidP="00F33F4A">
      <w:pPr>
        <w:pStyle w:val="Heading20"/>
      </w:pPr>
      <w:r>
        <w:t>Configure the Python components</w:t>
      </w:r>
    </w:p>
    <w:p w14:paraId="42751D5C" w14:textId="77777777" w:rsidR="00801DA6" w:rsidRPr="00801DA6" w:rsidRDefault="00801DA6" w:rsidP="00801DA6">
      <w:pPr>
        <w:pStyle w:val="BodyText"/>
      </w:pPr>
      <w:r>
        <w:t xml:space="preserve">The </w:t>
      </w:r>
      <w:r w:rsidRPr="00801DA6">
        <w:t>Resilient Circuits components run as an unprivileged user, typically named integration. If you do not already have an integration user configured on your appliance, create it now.</w:t>
      </w:r>
    </w:p>
    <w:p w14:paraId="21F428F7" w14:textId="77777777" w:rsidR="00801DA6" w:rsidRDefault="00801DA6" w:rsidP="00801DA6">
      <w:pPr>
        <w:pStyle w:val="BodyText"/>
        <w:rPr>
          <w:szCs w:val="20"/>
        </w:rPr>
      </w:pPr>
      <w:r w:rsidRPr="00801DA6">
        <w:t>Complete the</w:t>
      </w:r>
      <w:r w:rsidRPr="00341760">
        <w:rPr>
          <w:szCs w:val="20"/>
        </w:rPr>
        <w:t xml:space="preserve"> following </w:t>
      </w:r>
      <w:r>
        <w:rPr>
          <w:szCs w:val="20"/>
        </w:rPr>
        <w:t xml:space="preserve">steps </w:t>
      </w:r>
      <w:r w:rsidRPr="00341760">
        <w:rPr>
          <w:szCs w:val="20"/>
        </w:rPr>
        <w:t xml:space="preserve">to </w:t>
      </w:r>
      <w:r>
        <w:rPr>
          <w:szCs w:val="20"/>
        </w:rPr>
        <w:t xml:space="preserve">configure and run </w:t>
      </w:r>
      <w:r>
        <w:t>the integration</w:t>
      </w:r>
      <w:r w:rsidRPr="00341760">
        <w:rPr>
          <w:szCs w:val="20"/>
        </w:rPr>
        <w:t>:</w:t>
      </w:r>
    </w:p>
    <w:p w14:paraId="55913B5A" w14:textId="77777777" w:rsidR="00801DA6" w:rsidRPr="009D77DC" w:rsidRDefault="00801DA6" w:rsidP="00801DA6">
      <w:pPr>
        <w:pStyle w:val="BodyText"/>
        <w:keepNext/>
        <w:numPr>
          <w:ilvl w:val="0"/>
          <w:numId w:val="23"/>
        </w:numPr>
        <w:rPr>
          <w:rFonts w:cs="Arial"/>
          <w:color w:val="000000"/>
        </w:rPr>
      </w:pPr>
      <w:r>
        <w:rPr>
          <w:rFonts w:cs="Arial"/>
          <w:color w:val="000000"/>
        </w:rPr>
        <w:t xml:space="preserve">Using sudo, </w:t>
      </w:r>
      <w:r w:rsidRPr="005A13F8">
        <w:rPr>
          <w:rFonts w:cs="Arial"/>
          <w:color w:val="000000"/>
        </w:rPr>
        <w:t>switch to the integration user, as follows:</w:t>
      </w:r>
    </w:p>
    <w:p w14:paraId="3F9EC828" w14:textId="77777777" w:rsidR="00801DA6" w:rsidRDefault="00801DA6" w:rsidP="00801DA6">
      <w:pPr>
        <w:pStyle w:val="Code0"/>
        <w:keepNext/>
        <w:ind w:left="720"/>
      </w:pPr>
      <w:r>
        <w:t>sudo su - integration</w:t>
      </w:r>
    </w:p>
    <w:p w14:paraId="497185EA" w14:textId="77777777" w:rsidR="00801DA6" w:rsidRPr="009D77DC" w:rsidRDefault="00801DA6" w:rsidP="00801DA6">
      <w:pPr>
        <w:pStyle w:val="BodyText"/>
        <w:keepNext/>
        <w:numPr>
          <w:ilvl w:val="0"/>
          <w:numId w:val="23"/>
        </w:numPr>
        <w:rPr>
          <w:rFonts w:cs="Arial"/>
          <w:color w:val="000000"/>
        </w:rPr>
      </w:pPr>
      <w:r>
        <w:t>Use one of the following commands to c</w:t>
      </w:r>
      <w:r>
        <w:rPr>
          <w:rFonts w:cs="Arial"/>
          <w:color w:val="000000"/>
        </w:rPr>
        <w:t xml:space="preserve">reate or update the </w:t>
      </w:r>
      <w:r w:rsidRPr="00C603D2">
        <w:rPr>
          <w:rFonts w:cs="Arial"/>
          <w:color w:val="000000"/>
        </w:rPr>
        <w:t>resilient-circuits</w:t>
      </w:r>
      <w:r>
        <w:rPr>
          <w:rFonts w:cs="Arial"/>
          <w:color w:val="000000"/>
        </w:rPr>
        <w:t xml:space="preserve"> configuration file</w:t>
      </w:r>
      <w:r>
        <w:t xml:space="preserve">. Use </w:t>
      </w:r>
      <w:r w:rsidRPr="000338D8">
        <w:rPr>
          <w:rFonts w:ascii="Courier New" w:hAnsi="Courier New"/>
        </w:rPr>
        <w:t>–c</w:t>
      </w:r>
      <w:r>
        <w:t xml:space="preserve"> for new environments or </w:t>
      </w:r>
      <w:r w:rsidRPr="000338D8">
        <w:rPr>
          <w:rFonts w:ascii="Courier New" w:hAnsi="Courier New"/>
        </w:rPr>
        <w:t>–u</w:t>
      </w:r>
      <w:r>
        <w:t xml:space="preserve"> for existing environments.</w:t>
      </w:r>
    </w:p>
    <w:p w14:paraId="232B449E" w14:textId="77777777" w:rsidR="00801DA6" w:rsidRDefault="00801DA6" w:rsidP="00801DA6">
      <w:pPr>
        <w:pStyle w:val="Code0"/>
        <w:keepNext/>
        <w:ind w:left="720"/>
      </w:pPr>
      <w:r>
        <w:t>resilient-circuits config -c</w:t>
      </w:r>
    </w:p>
    <w:p w14:paraId="4DF4165F" w14:textId="77777777" w:rsidR="00801DA6" w:rsidRDefault="00801DA6" w:rsidP="00801DA6">
      <w:pPr>
        <w:pStyle w:val="BodyText"/>
        <w:keepNext/>
        <w:ind w:left="720"/>
      </w:pPr>
      <w:r>
        <w:t>or</w:t>
      </w:r>
    </w:p>
    <w:p w14:paraId="280B2476" w14:textId="77777777" w:rsidR="00801DA6" w:rsidRDefault="00801DA6" w:rsidP="00801DA6">
      <w:pPr>
        <w:pStyle w:val="Code0"/>
        <w:keepNext/>
        <w:ind w:left="720"/>
      </w:pPr>
      <w:r>
        <w:t>resilient-circuits config -u</w:t>
      </w:r>
    </w:p>
    <w:p w14:paraId="4E829690" w14:textId="77777777" w:rsidR="00801DA6" w:rsidRDefault="00801DA6" w:rsidP="00801DA6">
      <w:pPr>
        <w:pStyle w:val="BodyText"/>
        <w:keepNext/>
        <w:numPr>
          <w:ilvl w:val="0"/>
          <w:numId w:val="23"/>
        </w:numPr>
        <w:rPr>
          <w:rFonts w:cs="Arial"/>
          <w:color w:val="000000"/>
        </w:rPr>
      </w:pPr>
      <w:r>
        <w:rPr>
          <w:rFonts w:cs="Arial"/>
          <w:color w:val="000000"/>
        </w:rPr>
        <w:t>Edit the resilient-circuits configuration file, as follows:</w:t>
      </w:r>
    </w:p>
    <w:p w14:paraId="02D6E809" w14:textId="77777777" w:rsidR="00801DA6" w:rsidRDefault="00801DA6" w:rsidP="00801DA6">
      <w:pPr>
        <w:pStyle w:val="BodyText"/>
        <w:keepNext/>
        <w:numPr>
          <w:ilvl w:val="1"/>
          <w:numId w:val="23"/>
        </w:numPr>
        <w:ind w:left="720"/>
        <w:rPr>
          <w:rFonts w:cs="Arial"/>
          <w:color w:val="000000"/>
        </w:rPr>
      </w:pPr>
      <w:r>
        <w:rPr>
          <w:rFonts w:cs="Arial"/>
          <w:color w:val="000000"/>
        </w:rPr>
        <w:t xml:space="preserve">In the </w:t>
      </w:r>
      <w:r w:rsidRPr="00C603D2">
        <w:rPr>
          <w:rFonts w:cs="Arial"/>
          <w:color w:val="000000"/>
        </w:rPr>
        <w:t>[resilient]</w:t>
      </w:r>
      <w:r>
        <w:rPr>
          <w:rFonts w:cs="Arial"/>
          <w:color w:val="000000"/>
        </w:rPr>
        <w:t xml:space="preserve"> section, ensure that you provide all the information required to connect to the Resilient platform.</w:t>
      </w:r>
    </w:p>
    <w:p w14:paraId="09904CF5" w14:textId="7D575979" w:rsidR="00801DA6" w:rsidRDefault="00801DA6" w:rsidP="00801DA6">
      <w:pPr>
        <w:pStyle w:val="BodyText"/>
        <w:keepNext/>
        <w:numPr>
          <w:ilvl w:val="1"/>
          <w:numId w:val="23"/>
        </w:numPr>
        <w:ind w:left="720"/>
        <w:rPr>
          <w:rFonts w:cs="Arial"/>
          <w:color w:val="000000"/>
        </w:rPr>
      </w:pPr>
      <w:r>
        <w:rPr>
          <w:rFonts w:cs="Arial"/>
          <w:color w:val="000000"/>
        </w:rPr>
        <w:t>In the [</w:t>
      </w:r>
      <w:proofErr w:type="spellStart"/>
      <w:r>
        <w:rPr>
          <w:rFonts w:cs="Arial"/>
          <w:color w:val="000000"/>
        </w:rPr>
        <w:t>fn</w:t>
      </w:r>
      <w:r w:rsidR="009C5BD1">
        <w:rPr>
          <w:rFonts w:cs="Arial"/>
          <w:color w:val="000000"/>
        </w:rPr>
        <w:t>_qradar_advisor</w:t>
      </w:r>
      <w:proofErr w:type="spellEnd"/>
      <w:r w:rsidRPr="00C603D2">
        <w:rPr>
          <w:rFonts w:cs="Arial"/>
          <w:color w:val="000000"/>
        </w:rPr>
        <w:t>]</w:t>
      </w:r>
      <w:r>
        <w:rPr>
          <w:rFonts w:cs="Arial"/>
          <w:color w:val="000000"/>
        </w:rPr>
        <w:t xml:space="preserve"> section, edit the settings as follows:</w:t>
      </w:r>
    </w:p>
    <w:p w14:paraId="6231C159" w14:textId="75CC010E" w:rsidR="00801DA6" w:rsidRDefault="009C5BD1" w:rsidP="00801DA6">
      <w:pPr>
        <w:pStyle w:val="Code0"/>
        <w:ind w:left="720"/>
        <w:contextualSpacing/>
      </w:pPr>
      <w:proofErr w:type="spellStart"/>
      <w:r>
        <w:t>qradar_host</w:t>
      </w:r>
      <w:proofErr w:type="spellEnd"/>
      <w:r>
        <w:t>=host of your QRadar server with QRadar Advisor installed</w:t>
      </w:r>
    </w:p>
    <w:p w14:paraId="0AC2FF62" w14:textId="580CE2ED" w:rsidR="009C5BD1" w:rsidRDefault="009C5BD1" w:rsidP="00801DA6">
      <w:pPr>
        <w:pStyle w:val="Code0"/>
        <w:ind w:left="720"/>
        <w:contextualSpacing/>
      </w:pPr>
      <w:proofErr w:type="spellStart"/>
      <w:r>
        <w:t>qradar_advisor_token</w:t>
      </w:r>
      <w:proofErr w:type="spellEnd"/>
      <w:r>
        <w:t>=</w:t>
      </w:r>
      <w:proofErr w:type="spellStart"/>
      <w:r>
        <w:t>qradar</w:t>
      </w:r>
      <w:proofErr w:type="spellEnd"/>
      <w:r>
        <w:t xml:space="preserve"> token (</w:t>
      </w:r>
      <w:r w:rsidR="00E563A9">
        <w:t>res-keyring</w:t>
      </w:r>
      <w:r>
        <w:t xml:space="preserve"> protected recommended)</w:t>
      </w:r>
    </w:p>
    <w:p w14:paraId="1D6EDC47" w14:textId="5AD8DA1B" w:rsidR="009C5BD1" w:rsidRDefault="009C5BD1" w:rsidP="00801DA6">
      <w:pPr>
        <w:pStyle w:val="Code0"/>
        <w:ind w:left="720"/>
        <w:contextualSpacing/>
      </w:pPr>
      <w:proofErr w:type="spellStart"/>
      <w:r>
        <w:t>qradar_advisor_app_id</w:t>
      </w:r>
      <w:proofErr w:type="spellEnd"/>
      <w:r>
        <w:t>=</w:t>
      </w:r>
      <w:proofErr w:type="spellStart"/>
      <w:r>
        <w:t>qradar</w:t>
      </w:r>
      <w:proofErr w:type="spellEnd"/>
      <w:r>
        <w:t xml:space="preserve"> app id for </w:t>
      </w:r>
      <w:proofErr w:type="spellStart"/>
      <w:r>
        <w:t>qradar</w:t>
      </w:r>
      <w:proofErr w:type="spellEnd"/>
      <w:r>
        <w:t xml:space="preserve"> advisor</w:t>
      </w:r>
    </w:p>
    <w:p w14:paraId="5A466D38" w14:textId="23463A70" w:rsidR="009C5BD1" w:rsidRDefault="009C5BD1" w:rsidP="00801DA6">
      <w:pPr>
        <w:pStyle w:val="Code0"/>
        <w:ind w:left="720"/>
        <w:contextualSpacing/>
      </w:pPr>
      <w:proofErr w:type="spellStart"/>
      <w:r>
        <w:t>verify_cert</w:t>
      </w:r>
      <w:proofErr w:type="spellEnd"/>
      <w:r>
        <w:t>=[</w:t>
      </w:r>
      <w:proofErr w:type="spellStart"/>
      <w:r>
        <w:t>true|false</w:t>
      </w:r>
      <w:proofErr w:type="spellEnd"/>
      <w:r>
        <w:t>] whether to validate the QRadar server cert</w:t>
      </w:r>
    </w:p>
    <w:p w14:paraId="2C63D391" w14:textId="70BE0F1A" w:rsidR="00EA0DA8" w:rsidRDefault="00EA0DA8" w:rsidP="00EA0DA8">
      <w:pPr>
        <w:pStyle w:val="Code0"/>
        <w:ind w:left="720"/>
        <w:contextualSpacing/>
      </w:pPr>
      <w:r>
        <w:t>﻿</w:t>
      </w:r>
      <w:proofErr w:type="spellStart"/>
      <w:r>
        <w:t>qradar_cafm_token</w:t>
      </w:r>
      <w:proofErr w:type="spellEnd"/>
      <w:r>
        <w:t>=</w:t>
      </w:r>
      <w:proofErr w:type="spellStart"/>
      <w:r>
        <w:t>qradar</w:t>
      </w:r>
      <w:proofErr w:type="spellEnd"/>
      <w:r>
        <w:t xml:space="preserve"> token (res-keyring protected recommended)</w:t>
      </w:r>
    </w:p>
    <w:p w14:paraId="583C94FB" w14:textId="30DC42A1" w:rsidR="00EA0DA8" w:rsidRDefault="00EA0DA8" w:rsidP="00EA0DA8">
      <w:pPr>
        <w:pStyle w:val="Code0"/>
        <w:ind w:left="720"/>
        <w:contextualSpacing/>
      </w:pPr>
      <w:proofErr w:type="spellStart"/>
      <w:r>
        <w:t>qradar_cafm_app_id</w:t>
      </w:r>
      <w:proofErr w:type="spellEnd"/>
      <w:r>
        <w:t>=</w:t>
      </w:r>
      <w:proofErr w:type="spellStart"/>
      <w:r>
        <w:t>qradar</w:t>
      </w:r>
      <w:proofErr w:type="spellEnd"/>
      <w:r>
        <w:t xml:space="preserve"> app id for CAFM</w:t>
      </w:r>
    </w:p>
    <w:p w14:paraId="0710BC78" w14:textId="281AF347" w:rsidR="009C5BD1" w:rsidRDefault="009C5BD1" w:rsidP="00801DA6">
      <w:pPr>
        <w:pStyle w:val="Code0"/>
        <w:ind w:left="720"/>
        <w:contextualSpacing/>
      </w:pPr>
      <w:r>
        <w:t>#optional settings</w:t>
      </w:r>
    </w:p>
    <w:p w14:paraId="6EA7E0DD" w14:textId="34DCBD89" w:rsidR="009C5BD1" w:rsidRDefault="009C5BD1" w:rsidP="00801DA6">
      <w:pPr>
        <w:pStyle w:val="Code0"/>
        <w:ind w:left="720"/>
        <w:contextualSpacing/>
      </w:pPr>
      <w:proofErr w:type="spellStart"/>
      <w:r>
        <w:t>full_search_timeout</w:t>
      </w:r>
      <w:proofErr w:type="spellEnd"/>
      <w:r>
        <w:t>=timeout for full search in seconds (1200 default)</w:t>
      </w:r>
    </w:p>
    <w:p w14:paraId="2AC10CDC" w14:textId="416D520E" w:rsidR="009C5BD1" w:rsidRDefault="009C5BD1" w:rsidP="00801DA6">
      <w:pPr>
        <w:pStyle w:val="Code0"/>
        <w:ind w:left="720"/>
        <w:contextualSpacing/>
      </w:pPr>
      <w:proofErr w:type="spellStart"/>
      <w:r>
        <w:t>full_search_period</w:t>
      </w:r>
      <w:proofErr w:type="spellEnd"/>
      <w:r>
        <w:t>=period for full search in seconds (5 default)</w:t>
      </w:r>
    </w:p>
    <w:p w14:paraId="6FDA32BA" w14:textId="19F1BDFA" w:rsidR="009C5BD1" w:rsidRDefault="009C5BD1" w:rsidP="00801DA6">
      <w:pPr>
        <w:pStyle w:val="Code0"/>
        <w:ind w:left="720"/>
        <w:contextualSpacing/>
      </w:pPr>
      <w:proofErr w:type="spellStart"/>
      <w:r>
        <w:t>offense_analysis_timeout</w:t>
      </w:r>
      <w:proofErr w:type="spellEnd"/>
      <w:r>
        <w:t>=timeout for analysis in seconds (1200 default)</w:t>
      </w:r>
    </w:p>
    <w:p w14:paraId="2A8BA251" w14:textId="35027712" w:rsidR="009C5BD1" w:rsidRPr="00801DA6" w:rsidRDefault="009C5BD1" w:rsidP="00801DA6">
      <w:pPr>
        <w:pStyle w:val="Code0"/>
        <w:ind w:left="720"/>
        <w:contextualSpacing/>
      </w:pPr>
      <w:proofErr w:type="spellStart"/>
      <w:r>
        <w:t>offense_analysis_period</w:t>
      </w:r>
      <w:proofErr w:type="spellEnd"/>
      <w:r>
        <w:t>=period for analysis in seconds (5 default)</w:t>
      </w:r>
    </w:p>
    <w:p w14:paraId="2AB5130B" w14:textId="0F13F32A" w:rsidR="00E563A9" w:rsidRDefault="00E563A9" w:rsidP="00E563A9">
      <w:pPr>
        <w:pStyle w:val="BodyText"/>
        <w:numPr>
          <w:ilvl w:val="0"/>
          <w:numId w:val="23"/>
        </w:numPr>
      </w:pPr>
      <w:r>
        <w:t xml:space="preserve">(Recommended) Use </w:t>
      </w:r>
      <w:r w:rsidR="005702EE">
        <w:t>res-keyring</w:t>
      </w:r>
      <w:r>
        <w:t xml:space="preserve"> to store the </w:t>
      </w:r>
      <w:proofErr w:type="spellStart"/>
      <w:r w:rsidR="005702EE">
        <w:t>qradar</w:t>
      </w:r>
      <w:proofErr w:type="spellEnd"/>
      <w:r w:rsidR="005702EE">
        <w:t xml:space="preserve"> advisor </w:t>
      </w:r>
      <w:r>
        <w:t>token:</w:t>
      </w:r>
    </w:p>
    <w:p w14:paraId="5583C079" w14:textId="219D45EB" w:rsidR="00E563A9" w:rsidRDefault="005702EE" w:rsidP="00E563A9">
      <w:pPr>
        <w:pStyle w:val="BodyText"/>
        <w:numPr>
          <w:ilvl w:val="1"/>
          <w:numId w:val="23"/>
        </w:numPr>
      </w:pPr>
      <w:r>
        <w:t>Instead of storing</w:t>
      </w:r>
      <w:r w:rsidR="00E563A9">
        <w:t xml:space="preserve"> your token in plaintext, use this instead in your </w:t>
      </w:r>
      <w:proofErr w:type="spellStart"/>
      <w:r w:rsidR="00E563A9">
        <w:t>app.config</w:t>
      </w:r>
      <w:proofErr w:type="spellEnd"/>
      <w:r w:rsidR="00E563A9">
        <w:t xml:space="preserve"> for the token</w:t>
      </w:r>
    </w:p>
    <w:p w14:paraId="78910542" w14:textId="5DB0ACBF" w:rsidR="00E563A9" w:rsidRDefault="00E563A9" w:rsidP="006519D0">
      <w:pPr>
        <w:pStyle w:val="Code0"/>
        <w:ind w:left="1080"/>
        <w:contextualSpacing/>
      </w:pPr>
      <w:proofErr w:type="spellStart"/>
      <w:r>
        <w:t>qradar_advisor_token</w:t>
      </w:r>
      <w:proofErr w:type="spellEnd"/>
      <w:r>
        <w:t>=^</w:t>
      </w:r>
      <w:proofErr w:type="spellStart"/>
      <w:r>
        <w:t>qradar_advisor_token</w:t>
      </w:r>
      <w:proofErr w:type="spellEnd"/>
    </w:p>
    <w:p w14:paraId="5DE00C14" w14:textId="38F7AE1F" w:rsidR="00EA0DA8" w:rsidRDefault="00EA0DA8" w:rsidP="006519D0">
      <w:pPr>
        <w:pStyle w:val="Code0"/>
        <w:ind w:left="1080"/>
        <w:contextualSpacing/>
      </w:pPr>
      <w:proofErr w:type="spellStart"/>
      <w:r>
        <w:t>qradar_cafm_token</w:t>
      </w:r>
      <w:proofErr w:type="spellEnd"/>
      <w:r>
        <w:t>=^</w:t>
      </w:r>
      <w:proofErr w:type="spellStart"/>
      <w:r>
        <w:t>qradar_cafm_token</w:t>
      </w:r>
      <w:proofErr w:type="spellEnd"/>
    </w:p>
    <w:p w14:paraId="2812E968" w14:textId="6D264B28" w:rsidR="00E563A9" w:rsidRDefault="00E563A9" w:rsidP="00E563A9">
      <w:pPr>
        <w:pStyle w:val="BodyText"/>
        <w:numPr>
          <w:ilvl w:val="1"/>
          <w:numId w:val="23"/>
        </w:numPr>
      </w:pPr>
      <w:r>
        <w:t xml:space="preserve">Now run the following command from a terminal in the same folder of your </w:t>
      </w:r>
      <w:proofErr w:type="spellStart"/>
      <w:r>
        <w:t>app.config</w:t>
      </w:r>
      <w:proofErr w:type="spellEnd"/>
    </w:p>
    <w:p w14:paraId="2F09FF91" w14:textId="5BE1A2D6" w:rsidR="00E563A9" w:rsidRDefault="00E563A9" w:rsidP="006519D0">
      <w:pPr>
        <w:pStyle w:val="Code0"/>
        <w:ind w:left="1080"/>
      </w:pPr>
      <w:r>
        <w:t>res-keyring</w:t>
      </w:r>
    </w:p>
    <w:p w14:paraId="6D6DF983" w14:textId="7B6CACBE" w:rsidR="00E563A9" w:rsidRDefault="005702EE" w:rsidP="005702EE">
      <w:pPr>
        <w:pStyle w:val="BodyText"/>
        <w:numPr>
          <w:ilvl w:val="1"/>
          <w:numId w:val="23"/>
        </w:numPr>
      </w:pPr>
      <w:r>
        <w:t>Follow the prompt to enter your token</w:t>
      </w:r>
    </w:p>
    <w:p w14:paraId="6DB02F2B" w14:textId="558A0E66" w:rsidR="00F33F4A" w:rsidRDefault="00F33F4A" w:rsidP="006519D0">
      <w:pPr>
        <w:pStyle w:val="Heading20"/>
        <w:pageBreakBefore/>
      </w:pPr>
      <w:r>
        <w:lastRenderedPageBreak/>
        <w:t>Deploy customizations to the Resilient platform</w:t>
      </w:r>
    </w:p>
    <w:p w14:paraId="597F6863" w14:textId="2E51B83A" w:rsidR="00F11C9F" w:rsidRDefault="00F11C9F" w:rsidP="00F11C9F">
      <w:pPr>
        <w:pStyle w:val="BodyText"/>
      </w:pPr>
      <w:r>
        <w:t xml:space="preserve">This package contains </w:t>
      </w:r>
      <w:r w:rsidR="00EA0DA8">
        <w:t xml:space="preserve">four </w:t>
      </w:r>
      <w:r>
        <w:t xml:space="preserve">function definitions and includes example workflows and rules that </w:t>
      </w:r>
      <w:r w:rsidR="006A4848">
        <w:t xml:space="preserve">invoke those </w:t>
      </w:r>
      <w:r>
        <w:t>functions.</w:t>
      </w:r>
      <w:r w:rsidR="006A4848">
        <w:t xml:space="preserve"> Note that the last two workflows below (“Example of mapping QRadar rule to tactic” and “Example of QRadar Advisor Offense Analysis”) </w:t>
      </w:r>
      <w:r w:rsidR="006B2B33">
        <w:t xml:space="preserve">both </w:t>
      </w:r>
      <w:r w:rsidR="006A4848">
        <w:t>call a function from the MITRE ATTACK integration.</w:t>
      </w:r>
    </w:p>
    <w:tbl>
      <w:tblPr>
        <w:tblStyle w:val="TableGrid"/>
        <w:tblW w:w="0" w:type="auto"/>
        <w:tblLook w:val="04A0" w:firstRow="1" w:lastRow="0" w:firstColumn="1" w:lastColumn="0" w:noHBand="0" w:noVBand="1"/>
      </w:tblPr>
      <w:tblGrid>
        <w:gridCol w:w="2876"/>
        <w:gridCol w:w="2877"/>
        <w:gridCol w:w="2877"/>
      </w:tblGrid>
      <w:tr w:rsidR="00F11C9F" w14:paraId="65166AD8" w14:textId="77777777" w:rsidTr="00823076">
        <w:tc>
          <w:tcPr>
            <w:tcW w:w="2876" w:type="dxa"/>
            <w:shd w:val="clear" w:color="auto" w:fill="C2D69B" w:themeFill="accent3" w:themeFillTint="99"/>
          </w:tcPr>
          <w:p w14:paraId="76A4615D" w14:textId="12542526" w:rsidR="00F11C9F" w:rsidRPr="00896C1B" w:rsidRDefault="00F11C9F" w:rsidP="0055304B">
            <w:pPr>
              <w:pStyle w:val="BodyText"/>
              <w:jc w:val="center"/>
              <w:rPr>
                <w:b/>
              </w:rPr>
            </w:pPr>
            <w:r w:rsidRPr="00896C1B">
              <w:rPr>
                <w:b/>
              </w:rPr>
              <w:t>Function</w:t>
            </w:r>
          </w:p>
        </w:tc>
        <w:tc>
          <w:tcPr>
            <w:tcW w:w="2877" w:type="dxa"/>
            <w:shd w:val="clear" w:color="auto" w:fill="C2D69B" w:themeFill="accent3" w:themeFillTint="99"/>
          </w:tcPr>
          <w:p w14:paraId="1B382CC4" w14:textId="4121ECE9" w:rsidR="00F11C9F" w:rsidRPr="00896C1B" w:rsidRDefault="00F11C9F" w:rsidP="0055304B">
            <w:pPr>
              <w:pStyle w:val="BodyText"/>
              <w:jc w:val="center"/>
              <w:rPr>
                <w:b/>
              </w:rPr>
            </w:pPr>
            <w:r w:rsidRPr="00896C1B">
              <w:rPr>
                <w:b/>
              </w:rPr>
              <w:t>Example Workflow</w:t>
            </w:r>
          </w:p>
        </w:tc>
        <w:tc>
          <w:tcPr>
            <w:tcW w:w="2877" w:type="dxa"/>
            <w:shd w:val="clear" w:color="auto" w:fill="C2D69B" w:themeFill="accent3" w:themeFillTint="99"/>
          </w:tcPr>
          <w:p w14:paraId="551A17F8" w14:textId="4D8A72C5" w:rsidR="00F11C9F" w:rsidRPr="00896C1B" w:rsidRDefault="00F11C9F" w:rsidP="0055304B">
            <w:pPr>
              <w:pStyle w:val="BodyText"/>
              <w:jc w:val="center"/>
              <w:rPr>
                <w:b/>
              </w:rPr>
            </w:pPr>
            <w:r w:rsidRPr="00896C1B">
              <w:rPr>
                <w:b/>
              </w:rPr>
              <w:t>Rule</w:t>
            </w:r>
          </w:p>
        </w:tc>
      </w:tr>
      <w:tr w:rsidR="00F11C9F" w14:paraId="030FBC7E" w14:textId="77777777" w:rsidTr="00F11C9F">
        <w:tc>
          <w:tcPr>
            <w:tcW w:w="2876" w:type="dxa"/>
          </w:tcPr>
          <w:p w14:paraId="280DD3EF" w14:textId="55F3BEB1" w:rsidR="00F11C9F" w:rsidRDefault="00CF2083" w:rsidP="00F11C9F">
            <w:pPr>
              <w:pStyle w:val="BodyText"/>
            </w:pPr>
            <w:r>
              <w:t>Watson</w:t>
            </w:r>
            <w:r w:rsidR="00F11C9F">
              <w:t xml:space="preserve"> Search</w:t>
            </w:r>
          </w:p>
        </w:tc>
        <w:tc>
          <w:tcPr>
            <w:tcW w:w="2877" w:type="dxa"/>
          </w:tcPr>
          <w:p w14:paraId="35884E24" w14:textId="02E7671E" w:rsidR="00F11C9F" w:rsidRDefault="00F11C9F" w:rsidP="00CF2083">
            <w:pPr>
              <w:pStyle w:val="BodyText"/>
            </w:pPr>
            <w:r>
              <w:t xml:space="preserve">Example of </w:t>
            </w:r>
            <w:r w:rsidR="00CF2083">
              <w:t>Watson</w:t>
            </w:r>
            <w:r>
              <w:t xml:space="preserve"> Search</w:t>
            </w:r>
          </w:p>
        </w:tc>
        <w:tc>
          <w:tcPr>
            <w:tcW w:w="2877" w:type="dxa"/>
          </w:tcPr>
          <w:p w14:paraId="492A9E82" w14:textId="026BA313" w:rsidR="00F11C9F" w:rsidRDefault="00CF2083" w:rsidP="00F11C9F">
            <w:pPr>
              <w:pStyle w:val="BodyText"/>
            </w:pPr>
            <w:r>
              <w:t>Watson Search</w:t>
            </w:r>
          </w:p>
        </w:tc>
      </w:tr>
      <w:tr w:rsidR="00F11C9F" w14:paraId="78725308" w14:textId="77777777" w:rsidTr="00F11C9F">
        <w:tc>
          <w:tcPr>
            <w:tcW w:w="2876" w:type="dxa"/>
          </w:tcPr>
          <w:p w14:paraId="0DBEEA65" w14:textId="765BB3B8" w:rsidR="00F11C9F" w:rsidRDefault="00CF2083" w:rsidP="00F11C9F">
            <w:pPr>
              <w:pStyle w:val="BodyText"/>
            </w:pPr>
            <w:r>
              <w:t>Watson Search with Local Context</w:t>
            </w:r>
          </w:p>
        </w:tc>
        <w:tc>
          <w:tcPr>
            <w:tcW w:w="2877" w:type="dxa"/>
          </w:tcPr>
          <w:p w14:paraId="7032D625" w14:textId="370A83F0" w:rsidR="00F11C9F" w:rsidRDefault="00F11C9F" w:rsidP="00CF2083">
            <w:pPr>
              <w:pStyle w:val="BodyText"/>
            </w:pPr>
            <w:r>
              <w:t xml:space="preserve">Example of </w:t>
            </w:r>
            <w:r w:rsidR="00CF2083">
              <w:t>Watson Search with Local Context</w:t>
            </w:r>
          </w:p>
        </w:tc>
        <w:tc>
          <w:tcPr>
            <w:tcW w:w="2877" w:type="dxa"/>
          </w:tcPr>
          <w:p w14:paraId="694E35C9" w14:textId="29746854" w:rsidR="00F11C9F" w:rsidRDefault="00CF2083" w:rsidP="00F11C9F">
            <w:pPr>
              <w:pStyle w:val="BodyText"/>
            </w:pPr>
            <w:r>
              <w:t>Watson Search with Local Context</w:t>
            </w:r>
          </w:p>
        </w:tc>
      </w:tr>
      <w:tr w:rsidR="00F11C9F" w14:paraId="44048F39" w14:textId="77777777" w:rsidTr="00F11C9F">
        <w:tc>
          <w:tcPr>
            <w:tcW w:w="2876" w:type="dxa"/>
          </w:tcPr>
          <w:p w14:paraId="54E85324" w14:textId="59EA3305" w:rsidR="00F11C9F" w:rsidRDefault="00F11C9F" w:rsidP="00F11C9F">
            <w:pPr>
              <w:pStyle w:val="BodyText"/>
            </w:pPr>
            <w:r>
              <w:t>QRadar Advisor Offense Analysis</w:t>
            </w:r>
          </w:p>
        </w:tc>
        <w:tc>
          <w:tcPr>
            <w:tcW w:w="2877" w:type="dxa"/>
          </w:tcPr>
          <w:p w14:paraId="6FCA6205" w14:textId="3DBE7254" w:rsidR="00F11C9F" w:rsidRDefault="00F11C9F" w:rsidP="00F11C9F">
            <w:pPr>
              <w:pStyle w:val="BodyText"/>
            </w:pPr>
            <w:r>
              <w:t>Example of QRadar Advisor Offense Analysis</w:t>
            </w:r>
          </w:p>
        </w:tc>
        <w:tc>
          <w:tcPr>
            <w:tcW w:w="2877" w:type="dxa"/>
          </w:tcPr>
          <w:p w14:paraId="421F40C5" w14:textId="02D28990" w:rsidR="00F11C9F" w:rsidRDefault="00F11C9F" w:rsidP="00F11C9F">
            <w:pPr>
              <w:pStyle w:val="BodyText"/>
            </w:pPr>
            <w:r>
              <w:t>QRadar Advisor Offense Analysis</w:t>
            </w:r>
          </w:p>
        </w:tc>
      </w:tr>
      <w:tr w:rsidR="00EA0DA8" w14:paraId="7A9EB37D" w14:textId="77777777" w:rsidTr="00F11C9F">
        <w:tc>
          <w:tcPr>
            <w:tcW w:w="2876" w:type="dxa"/>
          </w:tcPr>
          <w:p w14:paraId="60854430" w14:textId="21CCB5EC" w:rsidR="00EA0DA8" w:rsidRDefault="00EA0DA8" w:rsidP="00F11C9F">
            <w:pPr>
              <w:pStyle w:val="BodyText"/>
            </w:pPr>
            <w:r>
              <w:t>QRadar Advisor Map Rule</w:t>
            </w:r>
          </w:p>
        </w:tc>
        <w:tc>
          <w:tcPr>
            <w:tcW w:w="2877" w:type="dxa"/>
          </w:tcPr>
          <w:p w14:paraId="7395C019" w14:textId="5282F1F2" w:rsidR="00EA0DA8" w:rsidRDefault="00EA0DA8" w:rsidP="00F11C9F">
            <w:pPr>
              <w:pStyle w:val="BodyText"/>
            </w:pPr>
            <w:r>
              <w:t>Example of mapping QRadar rule to tactic</w:t>
            </w:r>
          </w:p>
        </w:tc>
        <w:tc>
          <w:tcPr>
            <w:tcW w:w="2877" w:type="dxa"/>
          </w:tcPr>
          <w:p w14:paraId="52F7770B" w14:textId="33456C85" w:rsidR="00EA0DA8" w:rsidRDefault="003B0E52" w:rsidP="00F11C9F">
            <w:pPr>
              <w:pStyle w:val="BodyText"/>
            </w:pPr>
            <w:r>
              <w:t>Map rul</w:t>
            </w:r>
            <w:r w:rsidR="00E21FF1">
              <w:t>e</w:t>
            </w:r>
            <w:r>
              <w:t xml:space="preserve"> to MITRE ta</w:t>
            </w:r>
            <w:r w:rsidR="00837EBC">
              <w:t>ctic</w:t>
            </w:r>
          </w:p>
        </w:tc>
      </w:tr>
    </w:tbl>
    <w:p w14:paraId="61F4110F" w14:textId="1936BD4D" w:rsidR="00F11C9F" w:rsidRDefault="00F11C9F" w:rsidP="00F11C9F">
      <w:pPr>
        <w:pStyle w:val="BodyText"/>
      </w:pPr>
      <w:r>
        <w:t>In addition, the pa</w:t>
      </w:r>
      <w:r w:rsidR="00364432">
        <w:t xml:space="preserve">ckage contains </w:t>
      </w:r>
      <w:r w:rsidR="00837EBC">
        <w:t xml:space="preserve">five </w:t>
      </w:r>
      <w:r w:rsidR="00D611B8">
        <w:t>custom</w:t>
      </w:r>
      <w:r>
        <w:t xml:space="preserve"> data </w:t>
      </w:r>
      <w:r w:rsidR="003E7EA1">
        <w:t>tables</w:t>
      </w:r>
      <w:r w:rsidR="00837EBC">
        <w:t>. Two are called</w:t>
      </w:r>
      <w:r w:rsidR="003E7EA1">
        <w:t xml:space="preserve"> </w:t>
      </w:r>
      <w:r>
        <w:t xml:space="preserve">“QRadar Advisor </w:t>
      </w:r>
      <w:r w:rsidR="001D4DE5">
        <w:t>analysis results</w:t>
      </w:r>
      <w:r>
        <w:t>”</w:t>
      </w:r>
      <w:r w:rsidR="00364432">
        <w:t xml:space="preserve"> and “</w:t>
      </w:r>
      <w:r w:rsidR="001D4DE5">
        <w:t xml:space="preserve">Watson Search with </w:t>
      </w:r>
      <w:commentRangeStart w:id="3"/>
      <w:r w:rsidR="001D4DE5">
        <w:t>Lo</w:t>
      </w:r>
      <w:r w:rsidR="00934BAC">
        <w:t>c</w:t>
      </w:r>
      <w:r w:rsidR="001D4DE5">
        <w:t>al</w:t>
      </w:r>
      <w:commentRangeEnd w:id="3"/>
      <w:r w:rsidR="00934BAC">
        <w:rPr>
          <w:rStyle w:val="CommentReference"/>
          <w:rFonts w:ascii="Cambria" w:eastAsia="Cambria" w:hAnsi="Cambria" w:cs="Cambria"/>
          <w:color w:val="000000"/>
        </w:rPr>
        <w:commentReference w:id="3"/>
      </w:r>
      <w:r w:rsidR="001D4DE5">
        <w:t xml:space="preserve"> Context results</w:t>
      </w:r>
      <w:r w:rsidR="00473BFB">
        <w:t>”</w:t>
      </w:r>
      <w:r>
        <w:t xml:space="preserve">. </w:t>
      </w:r>
      <w:r w:rsidR="00473BFB">
        <w:t>They are</w:t>
      </w:r>
      <w:r>
        <w:t xml:space="preserve"> used by the example workflows to show the o</w:t>
      </w:r>
      <w:r w:rsidR="00473BFB">
        <w:t xml:space="preserve">bservables </w:t>
      </w:r>
      <w:r w:rsidR="003E7EA1">
        <w:t xml:space="preserve">that are extracted </w:t>
      </w:r>
      <w:r w:rsidR="00473BFB">
        <w:t xml:space="preserve">from the </w:t>
      </w:r>
      <w:r>
        <w:t>QRadar Advisor</w:t>
      </w:r>
      <w:r w:rsidR="003E7EA1">
        <w:t xml:space="preserve"> STIX response</w:t>
      </w:r>
      <w:r>
        <w:t>.</w:t>
      </w:r>
      <w:r w:rsidR="00B3455E">
        <w:t xml:space="preserve"> </w:t>
      </w:r>
      <w:r w:rsidR="0055304B">
        <w:t xml:space="preserve">Two demo scripts and two associated rules are also included. Each rule is a menu item added to </w:t>
      </w:r>
      <w:r w:rsidR="001D4DE5">
        <w:t>its own</w:t>
      </w:r>
      <w:r w:rsidR="0055304B">
        <w:t xml:space="preserve"> data</w:t>
      </w:r>
      <w:r w:rsidR="001D4DE5">
        <w:t xml:space="preserve"> </w:t>
      </w:r>
      <w:r w:rsidR="0055304B">
        <w:t>table</w:t>
      </w:r>
      <w:r w:rsidR="00641A55">
        <w:t>. The</w:t>
      </w:r>
      <w:r w:rsidR="0055304B">
        <w:t xml:space="preserve"> user can click</w:t>
      </w:r>
      <w:r w:rsidR="00641A55">
        <w:t xml:space="preserve"> on a rule</w:t>
      </w:r>
      <w:r w:rsidR="0055304B">
        <w:t xml:space="preserve"> to create an artifact based on the selected row.</w:t>
      </w:r>
      <w:r w:rsidR="00510014">
        <w:t xml:space="preserve"> </w:t>
      </w:r>
    </w:p>
    <w:tbl>
      <w:tblPr>
        <w:tblStyle w:val="TableGrid"/>
        <w:tblW w:w="0" w:type="auto"/>
        <w:tblLook w:val="04A0" w:firstRow="1" w:lastRow="0" w:firstColumn="1" w:lastColumn="0" w:noHBand="0" w:noVBand="1"/>
      </w:tblPr>
      <w:tblGrid>
        <w:gridCol w:w="2876"/>
        <w:gridCol w:w="2877"/>
        <w:gridCol w:w="2877"/>
      </w:tblGrid>
      <w:tr w:rsidR="0055304B" w14:paraId="4FB3BFD8" w14:textId="77777777" w:rsidTr="00823076">
        <w:tc>
          <w:tcPr>
            <w:tcW w:w="2876" w:type="dxa"/>
            <w:shd w:val="clear" w:color="auto" w:fill="C2D69B" w:themeFill="accent3" w:themeFillTint="99"/>
          </w:tcPr>
          <w:p w14:paraId="35922E1C" w14:textId="59EE5119" w:rsidR="0055304B" w:rsidRPr="0055304B" w:rsidRDefault="0055304B">
            <w:pPr>
              <w:pStyle w:val="BodyText"/>
              <w:jc w:val="center"/>
              <w:rPr>
                <w:b/>
              </w:rPr>
            </w:pPr>
            <w:r w:rsidRPr="0055304B">
              <w:rPr>
                <w:b/>
              </w:rPr>
              <w:t>Data</w:t>
            </w:r>
            <w:r w:rsidR="00592E2A">
              <w:rPr>
                <w:b/>
              </w:rPr>
              <w:t xml:space="preserve"> T</w:t>
            </w:r>
            <w:r w:rsidRPr="0055304B">
              <w:rPr>
                <w:b/>
              </w:rPr>
              <w:t>able</w:t>
            </w:r>
          </w:p>
        </w:tc>
        <w:tc>
          <w:tcPr>
            <w:tcW w:w="2877" w:type="dxa"/>
            <w:shd w:val="clear" w:color="auto" w:fill="C2D69B" w:themeFill="accent3" w:themeFillTint="99"/>
          </w:tcPr>
          <w:p w14:paraId="43FFB1D4" w14:textId="0C48D67B" w:rsidR="0055304B" w:rsidRPr="0055304B" w:rsidRDefault="0055304B" w:rsidP="0055304B">
            <w:pPr>
              <w:pStyle w:val="BodyText"/>
              <w:jc w:val="center"/>
              <w:rPr>
                <w:b/>
              </w:rPr>
            </w:pPr>
            <w:r w:rsidRPr="0055304B">
              <w:rPr>
                <w:b/>
              </w:rPr>
              <w:t>Rule</w:t>
            </w:r>
          </w:p>
        </w:tc>
        <w:tc>
          <w:tcPr>
            <w:tcW w:w="2877" w:type="dxa"/>
            <w:shd w:val="clear" w:color="auto" w:fill="C2D69B" w:themeFill="accent3" w:themeFillTint="99"/>
          </w:tcPr>
          <w:p w14:paraId="4355DAB2" w14:textId="28D5FF7E" w:rsidR="0055304B" w:rsidRPr="0055304B" w:rsidRDefault="0055304B" w:rsidP="0055304B">
            <w:pPr>
              <w:pStyle w:val="BodyText"/>
              <w:jc w:val="center"/>
              <w:rPr>
                <w:b/>
              </w:rPr>
            </w:pPr>
            <w:r w:rsidRPr="0055304B">
              <w:rPr>
                <w:b/>
              </w:rPr>
              <w:t>Script</w:t>
            </w:r>
          </w:p>
        </w:tc>
      </w:tr>
      <w:tr w:rsidR="0055304B" w14:paraId="737C4953" w14:textId="77777777" w:rsidTr="0055304B">
        <w:tc>
          <w:tcPr>
            <w:tcW w:w="2876" w:type="dxa"/>
          </w:tcPr>
          <w:p w14:paraId="3DD3B1DD" w14:textId="08A994BB" w:rsidR="0055304B" w:rsidRDefault="0055304B" w:rsidP="00641A55">
            <w:pPr>
              <w:pStyle w:val="BodyText"/>
            </w:pPr>
            <w:r>
              <w:t xml:space="preserve">QRadar Advisor </w:t>
            </w:r>
            <w:r w:rsidR="00641A55">
              <w:t>analysis results</w:t>
            </w:r>
          </w:p>
        </w:tc>
        <w:tc>
          <w:tcPr>
            <w:tcW w:w="2877" w:type="dxa"/>
          </w:tcPr>
          <w:p w14:paraId="7D5B3071" w14:textId="0BF65E00" w:rsidR="0055304B" w:rsidRDefault="0055304B" w:rsidP="00F11C9F">
            <w:pPr>
              <w:pStyle w:val="BodyText"/>
            </w:pPr>
            <w:r>
              <w:t>Create Artifact</w:t>
            </w:r>
            <w:r w:rsidR="00641A55">
              <w:t xml:space="preserve"> (QRadar Advisor Analysis)</w:t>
            </w:r>
          </w:p>
        </w:tc>
        <w:tc>
          <w:tcPr>
            <w:tcW w:w="2877" w:type="dxa"/>
          </w:tcPr>
          <w:p w14:paraId="2E5E51FE" w14:textId="3D3B66A2" w:rsidR="0055304B" w:rsidRDefault="0055304B" w:rsidP="00F11C9F">
            <w:pPr>
              <w:pStyle w:val="BodyText"/>
            </w:pPr>
            <w:r>
              <w:t xml:space="preserve">Create Artifact for QRadar Advisor </w:t>
            </w:r>
            <w:r w:rsidR="00641A55">
              <w:t xml:space="preserve">Analysis </w:t>
            </w:r>
            <w:r>
              <w:t>Observable</w:t>
            </w:r>
          </w:p>
        </w:tc>
      </w:tr>
      <w:tr w:rsidR="0055304B" w14:paraId="32F63744" w14:textId="77777777" w:rsidTr="0055304B">
        <w:tc>
          <w:tcPr>
            <w:tcW w:w="2876" w:type="dxa"/>
          </w:tcPr>
          <w:p w14:paraId="0215DD02" w14:textId="6CBB7A69" w:rsidR="0055304B" w:rsidRDefault="00641A55" w:rsidP="00F11C9F">
            <w:pPr>
              <w:pStyle w:val="BodyText"/>
            </w:pPr>
            <w:r>
              <w:t>Watson Search with Local Context results</w:t>
            </w:r>
          </w:p>
        </w:tc>
        <w:tc>
          <w:tcPr>
            <w:tcW w:w="2877" w:type="dxa"/>
          </w:tcPr>
          <w:p w14:paraId="1BCC3FEA" w14:textId="6F53FBFD" w:rsidR="0055304B" w:rsidRDefault="0055304B" w:rsidP="00641A55">
            <w:pPr>
              <w:pStyle w:val="BodyText"/>
            </w:pPr>
            <w:r>
              <w:t xml:space="preserve">Create </w:t>
            </w:r>
            <w:r w:rsidR="00641A55">
              <w:t>Artifact (Watson Search with Local Context)</w:t>
            </w:r>
          </w:p>
        </w:tc>
        <w:tc>
          <w:tcPr>
            <w:tcW w:w="2877" w:type="dxa"/>
          </w:tcPr>
          <w:p w14:paraId="05BCB19B" w14:textId="03F6FDD8" w:rsidR="0055304B" w:rsidRDefault="0055304B" w:rsidP="00A11930">
            <w:pPr>
              <w:pStyle w:val="BodyText"/>
            </w:pPr>
            <w:r>
              <w:t xml:space="preserve">Create Artifact for </w:t>
            </w:r>
            <w:r w:rsidR="00A11930">
              <w:t>Watson Search with Local Context</w:t>
            </w:r>
          </w:p>
        </w:tc>
      </w:tr>
    </w:tbl>
    <w:p w14:paraId="04E334D6" w14:textId="6C182D69" w:rsidR="00D611B8" w:rsidRDefault="00837EBC" w:rsidP="00F11C9F">
      <w:pPr>
        <w:pStyle w:val="BodyText"/>
      </w:pPr>
      <w:r>
        <w:t xml:space="preserve">The other three </w:t>
      </w:r>
      <w:r w:rsidR="006B2B33">
        <w:t>data ta</w:t>
      </w:r>
      <w:r w:rsidR="00E21FF1">
        <w:t>b</w:t>
      </w:r>
      <w:r w:rsidR="006B2B33">
        <w:t xml:space="preserve">les </w:t>
      </w:r>
      <w:r>
        <w:t xml:space="preserve">are “MITRE ATTACK of </w:t>
      </w:r>
      <w:r w:rsidR="000A0A23">
        <w:t>a</w:t>
      </w:r>
      <w:r>
        <w:t xml:space="preserve">rtifact”, “MITRE ATTACK of </w:t>
      </w:r>
      <w:r w:rsidR="000A0A23">
        <w:t>i</w:t>
      </w:r>
      <w:r>
        <w:t>ncident”, and “MITRE ATTACK techniques”. They are used to by the example workflows to show MITRE ATTACK tactics and techniques related to an incident or artifact.</w:t>
      </w:r>
      <w:r w:rsidR="000A0A23">
        <w:t xml:space="preserve"> </w:t>
      </w:r>
    </w:p>
    <w:tbl>
      <w:tblPr>
        <w:tblStyle w:val="TableGrid"/>
        <w:tblW w:w="0" w:type="auto"/>
        <w:tblLook w:val="04A0" w:firstRow="1" w:lastRow="0" w:firstColumn="1" w:lastColumn="0" w:noHBand="0" w:noVBand="1"/>
      </w:tblPr>
      <w:tblGrid>
        <w:gridCol w:w="2876"/>
        <w:gridCol w:w="2877"/>
        <w:gridCol w:w="2877"/>
      </w:tblGrid>
      <w:tr w:rsidR="000A0A23" w14:paraId="7805DD6D" w14:textId="77777777" w:rsidTr="008F1FB7">
        <w:tc>
          <w:tcPr>
            <w:tcW w:w="2876" w:type="dxa"/>
            <w:shd w:val="clear" w:color="auto" w:fill="C2D69B" w:themeFill="accent3" w:themeFillTint="99"/>
          </w:tcPr>
          <w:p w14:paraId="3FB37727" w14:textId="77777777" w:rsidR="000A0A23" w:rsidRPr="0055304B" w:rsidRDefault="000A0A23" w:rsidP="008F1FB7">
            <w:pPr>
              <w:pStyle w:val="BodyText"/>
              <w:jc w:val="center"/>
              <w:rPr>
                <w:b/>
              </w:rPr>
            </w:pPr>
            <w:r w:rsidRPr="0055304B">
              <w:rPr>
                <w:b/>
              </w:rPr>
              <w:t>Data</w:t>
            </w:r>
            <w:r>
              <w:rPr>
                <w:b/>
              </w:rPr>
              <w:t xml:space="preserve"> T</w:t>
            </w:r>
            <w:r w:rsidRPr="0055304B">
              <w:rPr>
                <w:b/>
              </w:rPr>
              <w:t>able</w:t>
            </w:r>
          </w:p>
        </w:tc>
        <w:tc>
          <w:tcPr>
            <w:tcW w:w="2877" w:type="dxa"/>
            <w:shd w:val="clear" w:color="auto" w:fill="C2D69B" w:themeFill="accent3" w:themeFillTint="99"/>
          </w:tcPr>
          <w:p w14:paraId="62EEF120" w14:textId="19F83B30" w:rsidR="000A0A23" w:rsidRPr="0055304B" w:rsidRDefault="000A0A23" w:rsidP="008F1FB7">
            <w:pPr>
              <w:pStyle w:val="BodyText"/>
              <w:jc w:val="center"/>
              <w:rPr>
                <w:b/>
              </w:rPr>
            </w:pPr>
            <w:r>
              <w:rPr>
                <w:b/>
              </w:rPr>
              <w:t>Rule</w:t>
            </w:r>
          </w:p>
        </w:tc>
        <w:tc>
          <w:tcPr>
            <w:tcW w:w="2877" w:type="dxa"/>
            <w:shd w:val="clear" w:color="auto" w:fill="C2D69B" w:themeFill="accent3" w:themeFillTint="99"/>
          </w:tcPr>
          <w:p w14:paraId="03A5504A" w14:textId="303AD439" w:rsidR="000A0A23" w:rsidRPr="0055304B" w:rsidRDefault="000A0A23" w:rsidP="008F1FB7">
            <w:pPr>
              <w:pStyle w:val="BodyText"/>
              <w:jc w:val="center"/>
              <w:rPr>
                <w:b/>
              </w:rPr>
            </w:pPr>
            <w:r>
              <w:rPr>
                <w:b/>
              </w:rPr>
              <w:t>Workflow</w:t>
            </w:r>
          </w:p>
        </w:tc>
      </w:tr>
      <w:tr w:rsidR="000A0A23" w14:paraId="0F7F7FD4" w14:textId="77777777" w:rsidTr="008F1FB7">
        <w:tc>
          <w:tcPr>
            <w:tcW w:w="2876" w:type="dxa"/>
          </w:tcPr>
          <w:p w14:paraId="140CA7CB" w14:textId="5C0936B2" w:rsidR="000A0A23" w:rsidRDefault="000A0A23" w:rsidP="008F1FB7">
            <w:pPr>
              <w:pStyle w:val="BodyText"/>
            </w:pPr>
            <w:commentRangeStart w:id="4"/>
            <w:r>
              <w:t>MITRE ATTACK of artifact</w:t>
            </w:r>
          </w:p>
        </w:tc>
        <w:tc>
          <w:tcPr>
            <w:tcW w:w="2877" w:type="dxa"/>
          </w:tcPr>
          <w:p w14:paraId="448DE0B3" w14:textId="2EF5CB24" w:rsidR="000A0A23" w:rsidRDefault="000A0A23" w:rsidP="008F1FB7">
            <w:pPr>
              <w:pStyle w:val="BodyText"/>
            </w:pPr>
            <w:r>
              <w:t>Map rule to MITRE tactic</w:t>
            </w:r>
          </w:p>
        </w:tc>
        <w:tc>
          <w:tcPr>
            <w:tcW w:w="2877" w:type="dxa"/>
          </w:tcPr>
          <w:p w14:paraId="11F21796" w14:textId="7018FFB8" w:rsidR="000A0A23" w:rsidRDefault="000A0A23" w:rsidP="008F1FB7">
            <w:pPr>
              <w:pStyle w:val="BodyText"/>
            </w:pPr>
            <w:r>
              <w:t>Example of mapping QRadar rule to tactic</w:t>
            </w:r>
            <w:commentRangeEnd w:id="4"/>
            <w:r w:rsidR="00E21FF1">
              <w:rPr>
                <w:rStyle w:val="CommentReference"/>
                <w:rFonts w:ascii="Cambria" w:eastAsia="Cambria" w:hAnsi="Cambria" w:cs="Cambria"/>
                <w:color w:val="000000"/>
              </w:rPr>
              <w:commentReference w:id="4"/>
            </w:r>
          </w:p>
        </w:tc>
      </w:tr>
      <w:tr w:rsidR="000A0A23" w14:paraId="49E84626" w14:textId="77777777" w:rsidTr="008F1FB7">
        <w:tc>
          <w:tcPr>
            <w:tcW w:w="2876" w:type="dxa"/>
          </w:tcPr>
          <w:p w14:paraId="2957B38C" w14:textId="7692F92C" w:rsidR="000A0A23" w:rsidRDefault="000A0A23" w:rsidP="008F1FB7">
            <w:pPr>
              <w:pStyle w:val="BodyText"/>
            </w:pPr>
            <w:r>
              <w:t xml:space="preserve">MITRE ATTACK </w:t>
            </w:r>
            <w:commentRangeStart w:id="6"/>
            <w:r>
              <w:t>technique</w:t>
            </w:r>
            <w:commentRangeEnd w:id="6"/>
            <w:r w:rsidR="00E21FF1">
              <w:rPr>
                <w:rStyle w:val="CommentReference"/>
                <w:rFonts w:ascii="Cambria" w:eastAsia="Cambria" w:hAnsi="Cambria" w:cs="Cambria"/>
                <w:color w:val="000000"/>
              </w:rPr>
              <w:commentReference w:id="6"/>
            </w:r>
            <w:ins w:id="7" w:author="Yongjian Feng [2]" w:date="2019-02-21T10:16:00Z">
              <w:r w:rsidR="006519D0">
                <w:t>s</w:t>
              </w:r>
            </w:ins>
          </w:p>
        </w:tc>
        <w:tc>
          <w:tcPr>
            <w:tcW w:w="2877" w:type="dxa"/>
          </w:tcPr>
          <w:p w14:paraId="248FB8EF" w14:textId="4DB7E143" w:rsidR="000A0A23" w:rsidRDefault="000A0A23" w:rsidP="008F1FB7">
            <w:pPr>
              <w:pStyle w:val="BodyText"/>
            </w:pPr>
            <w:r>
              <w:t>Create task for technique</w:t>
            </w:r>
          </w:p>
        </w:tc>
        <w:tc>
          <w:tcPr>
            <w:tcW w:w="2877" w:type="dxa"/>
          </w:tcPr>
          <w:p w14:paraId="38B66FB5" w14:textId="73629FC0" w:rsidR="000A0A23" w:rsidRDefault="00B3455E" w:rsidP="008F1FB7">
            <w:pPr>
              <w:pStyle w:val="BodyText"/>
            </w:pPr>
            <w:r>
              <w:t>Example of adding MITRE tech task</w:t>
            </w:r>
          </w:p>
        </w:tc>
      </w:tr>
    </w:tbl>
    <w:p w14:paraId="3AE4C55E" w14:textId="4D30AE61" w:rsidR="000A0A23" w:rsidRDefault="00B3455E" w:rsidP="00F11C9F">
      <w:pPr>
        <w:pStyle w:val="BodyText"/>
      </w:pPr>
      <w:r>
        <w:t xml:space="preserve">Note </w:t>
      </w:r>
      <w:r w:rsidR="005A2621">
        <w:t>the “</w:t>
      </w:r>
      <w:r>
        <w:t>Example of adding MITRE tech task</w:t>
      </w:r>
      <w:r w:rsidR="008F1FB7">
        <w:t>”</w:t>
      </w:r>
      <w:r>
        <w:t xml:space="preserve"> is a workflow included in the MITRE ATTACK integration.</w:t>
      </w:r>
    </w:p>
    <w:bookmarkEnd w:id="1"/>
    <w:p w14:paraId="0746A6BE" w14:textId="77777777" w:rsidR="003279DC" w:rsidRDefault="003279DC" w:rsidP="003279DC">
      <w:pPr>
        <w:pStyle w:val="BodyText"/>
        <w:numPr>
          <w:ilvl w:val="0"/>
          <w:numId w:val="32"/>
        </w:numPr>
        <w:ind w:left="360"/>
      </w:pPr>
      <w:r>
        <w:t xml:space="preserve">Use the following command to deploy these </w:t>
      </w:r>
      <w:r w:rsidRPr="00F33F4A">
        <w:t>customizations</w:t>
      </w:r>
      <w:r>
        <w:t xml:space="preserve"> to the Resilient platform:</w:t>
      </w:r>
    </w:p>
    <w:p w14:paraId="3C778118" w14:textId="77777777" w:rsidR="003279DC" w:rsidRDefault="003279DC" w:rsidP="003279DC">
      <w:pPr>
        <w:pStyle w:val="Code0"/>
      </w:pPr>
      <w:r w:rsidRPr="00877C21">
        <w:t>resilient-</w:t>
      </w:r>
      <w:r w:rsidRPr="00F33F4A">
        <w:t>circuits</w:t>
      </w:r>
      <w:r w:rsidRPr="00877C21">
        <w:t xml:space="preserve"> customize</w:t>
      </w:r>
    </w:p>
    <w:p w14:paraId="4FA046CA" w14:textId="1739026A" w:rsidR="003279DC" w:rsidRDefault="003279DC" w:rsidP="003279DC">
      <w:pPr>
        <w:pStyle w:val="BodyText"/>
        <w:numPr>
          <w:ilvl w:val="0"/>
          <w:numId w:val="32"/>
        </w:numPr>
        <w:ind w:left="360"/>
      </w:pPr>
      <w:r>
        <w:t>Respond to the prompts to deploy functions, message destinations, workflows</w:t>
      </w:r>
      <w:r w:rsidR="0080593B">
        <w:t>, scripts,</w:t>
      </w:r>
      <w:r>
        <w:t xml:space="preserve"> and rules.</w:t>
      </w:r>
    </w:p>
    <w:p w14:paraId="6D5166DB" w14:textId="77777777" w:rsidR="00272C1D" w:rsidRDefault="00272C1D" w:rsidP="00272C1D">
      <w:pPr>
        <w:pStyle w:val="Heading20"/>
      </w:pPr>
      <w:r>
        <w:lastRenderedPageBreak/>
        <w:t>Run the integration framework</w:t>
      </w:r>
    </w:p>
    <w:p w14:paraId="66E3D844" w14:textId="0B67AB27" w:rsidR="00272C1D" w:rsidRDefault="00F34EDD" w:rsidP="00F34EDD">
      <w:pPr>
        <w:pStyle w:val="BodyText"/>
        <w:keepNext/>
        <w:rPr>
          <w:rFonts w:cs="Arial"/>
          <w:color w:val="000000"/>
        </w:rPr>
      </w:pPr>
      <w:r>
        <w:rPr>
          <w:rFonts w:cs="Arial"/>
          <w:color w:val="000000"/>
        </w:rPr>
        <w:t>To test the integration package before running it in a production environment, you must r</w:t>
      </w:r>
      <w:r w:rsidR="00272C1D">
        <w:rPr>
          <w:rFonts w:cs="Arial"/>
          <w:color w:val="000000"/>
        </w:rPr>
        <w:t>un the integration manually with</w:t>
      </w:r>
      <w:r w:rsidR="00272C1D" w:rsidRPr="00067693">
        <w:rPr>
          <w:rFonts w:cs="Arial"/>
          <w:color w:val="000000"/>
        </w:rPr>
        <w:t xml:space="preserve"> </w:t>
      </w:r>
      <w:r w:rsidR="00272C1D">
        <w:rPr>
          <w:rFonts w:cs="Arial"/>
          <w:color w:val="000000"/>
        </w:rPr>
        <w:t>the following command:</w:t>
      </w:r>
    </w:p>
    <w:p w14:paraId="4DEC9A85" w14:textId="77777777" w:rsidR="00272C1D" w:rsidRPr="00321841" w:rsidRDefault="00272C1D" w:rsidP="00272C1D">
      <w:pPr>
        <w:pStyle w:val="Code0"/>
        <w:rPr>
          <w:rFonts w:cs="Arial"/>
          <w:color w:val="000000"/>
        </w:rPr>
      </w:pPr>
      <w:r>
        <w:t>resilient-circuits run</w:t>
      </w:r>
    </w:p>
    <w:p w14:paraId="08F0B6CA" w14:textId="16DFD368" w:rsidR="00272C1D" w:rsidRDefault="00272C1D" w:rsidP="00272C1D">
      <w:pPr>
        <w:pStyle w:val="BodyText"/>
        <w:rPr>
          <w:rFonts w:cs="Arial"/>
          <w:color w:val="000000"/>
        </w:rPr>
      </w:pPr>
      <w:r>
        <w:rPr>
          <w:rFonts w:cs="Arial"/>
          <w:color w:val="000000"/>
        </w:rPr>
        <w:t>The resilient-circuits command starts, loads its components, and continues to run until interrupted. If it stops immediately with an error message, check your configuration values and retry.</w:t>
      </w:r>
    </w:p>
    <w:p w14:paraId="23BE0730" w14:textId="4C984DF4" w:rsidR="00272C1D" w:rsidRDefault="00272C1D" w:rsidP="00272C1D">
      <w:pPr>
        <w:pStyle w:val="Heading20"/>
      </w:pPr>
      <w:r>
        <w:t>Configur</w:t>
      </w:r>
      <w:r w:rsidR="00801DA6">
        <w:t>e Resilient Circuits for restart</w:t>
      </w:r>
    </w:p>
    <w:p w14:paraId="15A10807" w14:textId="424AC140" w:rsidR="00272C1D" w:rsidRDefault="00272C1D" w:rsidP="00272C1D">
      <w:pPr>
        <w:pStyle w:val="BodyText"/>
        <w:rPr>
          <w:rFonts w:cs="Arial"/>
          <w:color w:val="000000"/>
        </w:rPr>
      </w:pPr>
      <w:r>
        <w:rPr>
          <w:rFonts w:cs="Arial"/>
          <w:color w:val="000000"/>
        </w:rPr>
        <w:t xml:space="preserve">For normal operation, </w:t>
      </w:r>
      <w:r w:rsidR="003279DC">
        <w:rPr>
          <w:rFonts w:cs="Arial"/>
          <w:color w:val="000000"/>
        </w:rPr>
        <w:t>R</w:t>
      </w:r>
      <w:r>
        <w:rPr>
          <w:rFonts w:cs="Arial"/>
          <w:color w:val="000000"/>
        </w:rPr>
        <w:t>esilient</w:t>
      </w:r>
      <w:r w:rsidR="003279DC">
        <w:rPr>
          <w:rFonts w:cs="Arial"/>
          <w:color w:val="000000"/>
        </w:rPr>
        <w:t xml:space="preserve"> C</w:t>
      </w:r>
      <w:r>
        <w:rPr>
          <w:rFonts w:cs="Arial"/>
          <w:color w:val="000000"/>
        </w:rPr>
        <w:t xml:space="preserve">ircuits must run </w:t>
      </w:r>
      <w:r w:rsidRPr="00A54818">
        <w:rPr>
          <w:rFonts w:cs="Arial"/>
          <w:color w:val="000000"/>
          <w:u w:val="single"/>
        </w:rPr>
        <w:t>continuously</w:t>
      </w:r>
      <w:r>
        <w:rPr>
          <w:rFonts w:cs="Arial"/>
          <w:color w:val="000000"/>
        </w:rPr>
        <w:t xml:space="preserve">.  The </w:t>
      </w:r>
      <w:r w:rsidR="00873EAD">
        <w:rPr>
          <w:rFonts w:cs="Arial"/>
          <w:color w:val="000000"/>
        </w:rPr>
        <w:t xml:space="preserve">recommended </w:t>
      </w:r>
      <w:r>
        <w:rPr>
          <w:rFonts w:cs="Arial"/>
          <w:color w:val="000000"/>
        </w:rPr>
        <w:t xml:space="preserve">way to do this is to configure </w:t>
      </w:r>
      <w:r w:rsidR="000C569C">
        <w:rPr>
          <w:rFonts w:cs="Arial"/>
          <w:color w:val="000000"/>
        </w:rPr>
        <w:t xml:space="preserve">it to </w:t>
      </w:r>
      <w:r>
        <w:rPr>
          <w:rFonts w:cs="Arial"/>
          <w:color w:val="000000"/>
        </w:rPr>
        <w:t xml:space="preserve">automatically run at startup. On a Red Hat appliance, this is done using a systemd unit file such as the one below. You may need to change the paths to your working directory and </w:t>
      </w:r>
      <w:proofErr w:type="spellStart"/>
      <w:r>
        <w:rPr>
          <w:rFonts w:cs="Arial"/>
          <w:color w:val="000000"/>
        </w:rPr>
        <w:t>app.config</w:t>
      </w:r>
      <w:proofErr w:type="spellEnd"/>
      <w:r>
        <w:rPr>
          <w:rFonts w:cs="Arial"/>
          <w:color w:val="000000"/>
        </w:rPr>
        <w:t>.</w:t>
      </w:r>
    </w:p>
    <w:p w14:paraId="10F8E4C9" w14:textId="77777777" w:rsidR="003279DC" w:rsidRDefault="003279DC" w:rsidP="003279DC">
      <w:pPr>
        <w:pStyle w:val="BodyText"/>
        <w:keepNext/>
        <w:numPr>
          <w:ilvl w:val="0"/>
          <w:numId w:val="33"/>
        </w:numPr>
        <w:rPr>
          <w:rFonts w:cs="Arial"/>
          <w:color w:val="000000"/>
        </w:rPr>
      </w:pPr>
      <w:r>
        <w:rPr>
          <w:rFonts w:cs="Arial"/>
          <w:color w:val="000000"/>
        </w:rPr>
        <w:t xml:space="preserve">The unit file must be named </w:t>
      </w:r>
      <w:proofErr w:type="spellStart"/>
      <w:r w:rsidRPr="00D0535A">
        <w:rPr>
          <w:rFonts w:ascii="Courier New" w:hAnsi="Courier New" w:cs="Courier New"/>
        </w:rPr>
        <w:t>resilient_circuits.service</w:t>
      </w:r>
      <w:proofErr w:type="spellEnd"/>
      <w:r>
        <w:rPr>
          <w:rFonts w:cs="Arial"/>
          <w:color w:val="000000"/>
        </w:rPr>
        <w:t xml:space="preserve"> To create the file, enter the following command:</w:t>
      </w:r>
    </w:p>
    <w:p w14:paraId="376DBBED" w14:textId="77777777" w:rsidR="003279DC" w:rsidRPr="00A54818" w:rsidRDefault="003279DC" w:rsidP="003279DC">
      <w:pPr>
        <w:pStyle w:val="Code0"/>
      </w:pPr>
      <w:proofErr w:type="spellStart"/>
      <w:r w:rsidRPr="00A54818">
        <w:t>sudo</w:t>
      </w:r>
      <w:proofErr w:type="spellEnd"/>
      <w:r w:rsidRPr="00A54818">
        <w:t xml:space="preserve"> vi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367C85C0" w14:textId="1B1F6B5B" w:rsidR="00272C1D" w:rsidRPr="003279DC" w:rsidRDefault="003279DC" w:rsidP="008F1FB7">
      <w:pPr>
        <w:pStyle w:val="BodyText"/>
        <w:keepNext/>
        <w:numPr>
          <w:ilvl w:val="0"/>
          <w:numId w:val="33"/>
        </w:numPr>
        <w:rPr>
          <w:rFonts w:cs="Arial"/>
          <w:color w:val="000000"/>
        </w:rPr>
      </w:pPr>
      <w:r w:rsidRPr="003279DC">
        <w:rPr>
          <w:rFonts w:cs="Arial"/>
          <w:color w:val="000000"/>
        </w:rPr>
        <w:t>Add the following contents to the file and change as necessary:</w:t>
      </w:r>
      <w:r w:rsidR="00F33F4A" w:rsidRPr="003279DC">
        <w:rPr>
          <w:rFonts w:cs="Arial"/>
          <w:color w:val="000000"/>
        </w:rPr>
        <w:t xml:space="preserve"> </w:t>
      </w:r>
    </w:p>
    <w:p w14:paraId="6223E93F" w14:textId="77777777" w:rsidR="00272C1D" w:rsidRPr="00A54818" w:rsidRDefault="00272C1D" w:rsidP="009A711B">
      <w:pPr>
        <w:pStyle w:val="Code0"/>
        <w:keepNext/>
        <w:keepLines/>
        <w:ind w:left="547"/>
      </w:pPr>
      <w:r w:rsidRPr="00A54818">
        <w:t>[Unit]</w:t>
      </w:r>
      <w:r>
        <w:br/>
      </w:r>
      <w:r w:rsidRPr="00A54818">
        <w:t>Description=Resilient-Circuits Service</w:t>
      </w:r>
      <w:r>
        <w:br/>
      </w:r>
      <w:r w:rsidRPr="00A54818">
        <w:t>After=</w:t>
      </w:r>
      <w:proofErr w:type="spellStart"/>
      <w:r w:rsidRPr="00A54818">
        <w:t>resilient.service</w:t>
      </w:r>
      <w:proofErr w:type="spellEnd"/>
      <w:r>
        <w:br/>
      </w:r>
      <w:r w:rsidRPr="00A54818">
        <w:t>Requires=</w:t>
      </w:r>
      <w:proofErr w:type="spellStart"/>
      <w:r w:rsidRPr="00A54818">
        <w:t>resilient.service</w:t>
      </w:r>
      <w:proofErr w:type="spellEnd"/>
    </w:p>
    <w:p w14:paraId="16B7EF34" w14:textId="77777777" w:rsidR="00272C1D" w:rsidRDefault="00272C1D" w:rsidP="009A711B">
      <w:pPr>
        <w:pStyle w:val="Code0"/>
        <w:keepNext/>
      </w:pPr>
      <w:r w:rsidRPr="00A54818">
        <w:t>[Service]</w:t>
      </w:r>
      <w:r>
        <w:br/>
      </w:r>
      <w:r w:rsidRPr="00A54818">
        <w:t>Type=simple</w:t>
      </w:r>
      <w:r>
        <w:br/>
      </w:r>
      <w:r w:rsidRPr="00A54818">
        <w:t>User=integration</w:t>
      </w:r>
      <w:r>
        <w:br/>
      </w:r>
      <w:proofErr w:type="spellStart"/>
      <w:r w:rsidRPr="00A54818">
        <w:t>WorkingDirectory</w:t>
      </w:r>
      <w:proofErr w:type="spellEnd"/>
      <w:r w:rsidRPr="00A54818">
        <w:t>=/home/integration</w:t>
      </w:r>
      <w:r>
        <w:br/>
      </w:r>
      <w:proofErr w:type="spellStart"/>
      <w:r w:rsidRPr="00A54818">
        <w:t>ExecStart</w:t>
      </w:r>
      <w:proofErr w:type="spellEnd"/>
      <w:r w:rsidRPr="00A54818">
        <w:t>=/</w:t>
      </w:r>
      <w:proofErr w:type="spellStart"/>
      <w:r w:rsidRPr="00A54818">
        <w:t>usr</w:t>
      </w:r>
      <w:proofErr w:type="spellEnd"/>
      <w:r w:rsidRPr="00A54818">
        <w:t>/local/bin/resilient-circuits run</w:t>
      </w:r>
      <w:r>
        <w:br/>
      </w:r>
      <w:r w:rsidRPr="00A54818">
        <w:t>Restart=always</w:t>
      </w:r>
      <w:r>
        <w:br/>
      </w:r>
      <w:proofErr w:type="spellStart"/>
      <w:r w:rsidRPr="00A54818">
        <w:t>TimeoutSec</w:t>
      </w:r>
      <w:proofErr w:type="spellEnd"/>
      <w:r w:rsidRPr="00A54818">
        <w:t>=10</w:t>
      </w:r>
      <w:r>
        <w:br/>
      </w:r>
      <w:r w:rsidRPr="00A54818">
        <w:t>Environment=APP_CONFIG_FILE=/home/integration/.resilient/app.config</w:t>
      </w:r>
      <w:r>
        <w:br/>
      </w:r>
      <w:r w:rsidRPr="00A54818">
        <w:t>Environment=APP_LOCK_FILE=/home/integration/.r</w:t>
      </w:r>
      <w:r>
        <w:t>esilient/resilient_circuits.lock</w:t>
      </w:r>
    </w:p>
    <w:p w14:paraId="29606526" w14:textId="77777777" w:rsidR="00272C1D" w:rsidRPr="00A54818" w:rsidRDefault="00272C1D" w:rsidP="009A711B">
      <w:pPr>
        <w:pStyle w:val="Code0"/>
        <w:keepNext/>
      </w:pPr>
      <w:r w:rsidRPr="00A54818">
        <w:t>[Install]</w:t>
      </w:r>
      <w:r>
        <w:br/>
      </w:r>
      <w:proofErr w:type="spellStart"/>
      <w:r w:rsidRPr="00A54818">
        <w:t>WantedBy</w:t>
      </w:r>
      <w:proofErr w:type="spellEnd"/>
      <w:r w:rsidRPr="00A54818">
        <w:t>=multi-</w:t>
      </w:r>
      <w:proofErr w:type="spellStart"/>
      <w:r w:rsidRPr="00A54818">
        <w:t>user.target</w:t>
      </w:r>
      <w:proofErr w:type="spellEnd"/>
    </w:p>
    <w:p w14:paraId="721532AD" w14:textId="1852CEDA" w:rsidR="00272C1D" w:rsidRPr="00A54818" w:rsidRDefault="00272C1D" w:rsidP="003279DC">
      <w:pPr>
        <w:pStyle w:val="BodyText"/>
        <w:keepNext/>
        <w:numPr>
          <w:ilvl w:val="0"/>
          <w:numId w:val="33"/>
        </w:numPr>
        <w:rPr>
          <w:rFonts w:cs="Arial"/>
          <w:color w:val="000000"/>
        </w:rPr>
      </w:pPr>
      <w:r w:rsidRPr="00A54818">
        <w:rPr>
          <w:rFonts w:cs="Arial"/>
          <w:color w:val="000000"/>
        </w:rPr>
        <w:t>Ensure that the service unit file is correctly permissioned</w:t>
      </w:r>
      <w:r w:rsidR="003279DC">
        <w:rPr>
          <w:rFonts w:cs="Arial"/>
          <w:color w:val="000000"/>
        </w:rPr>
        <w:t>, as follows</w:t>
      </w:r>
      <w:r w:rsidRPr="00A54818">
        <w:rPr>
          <w:rFonts w:cs="Arial"/>
          <w:color w:val="000000"/>
        </w:rPr>
        <w:t>:</w:t>
      </w:r>
    </w:p>
    <w:p w14:paraId="71AF2639" w14:textId="5206B43C" w:rsidR="00272C1D" w:rsidRDefault="00272C1D" w:rsidP="00B17E46">
      <w:pPr>
        <w:pStyle w:val="Code0"/>
      </w:pPr>
      <w:proofErr w:type="spellStart"/>
      <w:r w:rsidRPr="00A54818">
        <w:t>sudo</w:t>
      </w:r>
      <w:proofErr w:type="spellEnd"/>
      <w:r w:rsidRPr="00A54818">
        <w:t xml:space="preserve"> </w:t>
      </w:r>
      <w:proofErr w:type="spellStart"/>
      <w:r w:rsidRPr="00A54818">
        <w:t>chmod</w:t>
      </w:r>
      <w:proofErr w:type="spellEnd"/>
      <w:r w:rsidRPr="00A54818">
        <w:t xml:space="preserve"> 664 /</w:t>
      </w:r>
      <w:proofErr w:type="spellStart"/>
      <w:r w:rsidRPr="00A54818">
        <w:t>etc</w:t>
      </w:r>
      <w:proofErr w:type="spellEnd"/>
      <w:r w:rsidRPr="00A54818">
        <w:t>/</w:t>
      </w:r>
      <w:proofErr w:type="spellStart"/>
      <w:r w:rsidRPr="00A54818">
        <w:t>systemd</w:t>
      </w:r>
      <w:proofErr w:type="spellEnd"/>
      <w:r w:rsidRPr="00A54818">
        <w:t>/system/</w:t>
      </w:r>
      <w:proofErr w:type="spellStart"/>
      <w:r w:rsidRPr="00A54818">
        <w:t>resilient_circuits.service</w:t>
      </w:r>
      <w:proofErr w:type="spellEnd"/>
    </w:p>
    <w:p w14:paraId="75F8F50C" w14:textId="77777777" w:rsidR="00F33F4A" w:rsidRPr="00A54818" w:rsidRDefault="00F33F4A" w:rsidP="003279DC">
      <w:pPr>
        <w:pStyle w:val="BodyText"/>
        <w:keepNext/>
        <w:numPr>
          <w:ilvl w:val="0"/>
          <w:numId w:val="33"/>
        </w:numPr>
        <w:rPr>
          <w:rFonts w:cs="Arial"/>
          <w:color w:val="000000"/>
        </w:rPr>
      </w:pPr>
      <w:bookmarkStart w:id="8" w:name="_Toc510253268"/>
      <w:r w:rsidRPr="00A54818">
        <w:rPr>
          <w:rFonts w:cs="Arial"/>
          <w:color w:val="000000"/>
        </w:rPr>
        <w:t>Use the systemctl command to manually start, stop, restart and return status on the service:</w:t>
      </w:r>
    </w:p>
    <w:p w14:paraId="6ADDB848" w14:textId="77777777" w:rsidR="00F33F4A" w:rsidRPr="00A54818" w:rsidRDefault="00F33F4A" w:rsidP="00F33F4A">
      <w:pPr>
        <w:pStyle w:val="Code0"/>
      </w:pPr>
      <w:r w:rsidRPr="00A54818">
        <w:t xml:space="preserve">sudo </w:t>
      </w:r>
      <w:proofErr w:type="spellStart"/>
      <w:r w:rsidRPr="00A54818">
        <w:t>systemctl</w:t>
      </w:r>
      <w:proofErr w:type="spellEnd"/>
      <w:r w:rsidRPr="00A54818">
        <w:t xml:space="preserve"> </w:t>
      </w:r>
      <w:proofErr w:type="spellStart"/>
      <w:r w:rsidRPr="00A54818">
        <w:t>resilient_circuits</w:t>
      </w:r>
      <w:proofErr w:type="spellEnd"/>
      <w:r w:rsidRPr="00A54818">
        <w:t xml:space="preserve"> [</w:t>
      </w:r>
      <w:proofErr w:type="spellStart"/>
      <w:r w:rsidRPr="00A54818">
        <w:t>start|stop|restart|status</w:t>
      </w:r>
      <w:proofErr w:type="spellEnd"/>
      <w:r w:rsidRPr="00A54818">
        <w:t>]</w:t>
      </w:r>
    </w:p>
    <w:p w14:paraId="56F383C9" w14:textId="7A172524" w:rsidR="00F33F4A" w:rsidRPr="00A54818" w:rsidRDefault="003279DC" w:rsidP="00F33F4A">
      <w:pPr>
        <w:pStyle w:val="BodyText"/>
        <w:rPr>
          <w:rFonts w:cs="Arial"/>
          <w:color w:val="000000"/>
        </w:rPr>
      </w:pPr>
      <w:r>
        <w:rPr>
          <w:rFonts w:cs="Arial"/>
          <w:color w:val="000000"/>
        </w:rPr>
        <w:t>You can view l</w:t>
      </w:r>
      <w:r w:rsidR="00F33F4A" w:rsidRPr="00A54818">
        <w:rPr>
          <w:rFonts w:cs="Arial"/>
          <w:color w:val="000000"/>
        </w:rPr>
        <w:t xml:space="preserve">og files for systemd and the resilient-circuits service </w:t>
      </w:r>
      <w:r>
        <w:rPr>
          <w:rFonts w:cs="Arial"/>
          <w:color w:val="000000"/>
        </w:rPr>
        <w:t>using</w:t>
      </w:r>
      <w:r w:rsidR="00F33F4A" w:rsidRPr="00A54818">
        <w:rPr>
          <w:rFonts w:cs="Arial"/>
          <w:color w:val="000000"/>
        </w:rPr>
        <w:t xml:space="preserve"> the journalctl command</w:t>
      </w:r>
      <w:r>
        <w:rPr>
          <w:rFonts w:cs="Arial"/>
          <w:color w:val="000000"/>
        </w:rPr>
        <w:t>, as follows</w:t>
      </w:r>
      <w:r w:rsidR="00F33F4A" w:rsidRPr="00A54818">
        <w:rPr>
          <w:rFonts w:cs="Arial"/>
          <w:color w:val="000000"/>
        </w:rPr>
        <w:t>:</w:t>
      </w:r>
    </w:p>
    <w:p w14:paraId="5713A9EF" w14:textId="77777777" w:rsidR="00F33F4A" w:rsidRDefault="00F33F4A" w:rsidP="00F33F4A">
      <w:pPr>
        <w:pStyle w:val="Code0"/>
      </w:pPr>
      <w:r w:rsidRPr="00A54818">
        <w:t>sudo journalct</w:t>
      </w:r>
      <w:r>
        <w:t>l -u resilient_circuits --since "</w:t>
      </w:r>
      <w:r w:rsidRPr="00A54818">
        <w:t>2 hours ag</w:t>
      </w:r>
      <w:r>
        <w:t>o"</w:t>
      </w:r>
    </w:p>
    <w:p w14:paraId="1903D526" w14:textId="7F6DF9B4" w:rsidR="004F6CA4" w:rsidRPr="004943EC" w:rsidRDefault="004F6CA4" w:rsidP="004F6CA4">
      <w:pPr>
        <w:pStyle w:val="Heading10"/>
        <w:rPr>
          <w:rFonts w:ascii="Arial" w:eastAsia="Times New Roman" w:hAnsi="Arial" w:cs="Times New Roman"/>
          <w:color w:val="auto"/>
          <w:sz w:val="20"/>
        </w:rPr>
      </w:pPr>
      <w:bookmarkStart w:id="9" w:name="_Toc510253272"/>
      <w:bookmarkEnd w:id="8"/>
      <w:r>
        <w:lastRenderedPageBreak/>
        <w:t xml:space="preserve">Function </w:t>
      </w:r>
      <w:r w:rsidR="00E21FF1">
        <w:t>d</w:t>
      </w:r>
      <w:r>
        <w:t>escriptions</w:t>
      </w:r>
    </w:p>
    <w:p w14:paraId="2DE69B98" w14:textId="3E84CAF5" w:rsidR="00F50A59" w:rsidRDefault="004F6CA4" w:rsidP="004F6CA4">
      <w:pPr>
        <w:pStyle w:val="BodyText"/>
        <w:keepNext/>
      </w:pPr>
      <w:r>
        <w:t>Once the function package deploys the functions, you can view them in the Resilient platform Functions tab, as shown below.</w:t>
      </w:r>
      <w:r w:rsidRPr="00D35F7F">
        <w:t xml:space="preserve"> </w:t>
      </w:r>
      <w:commentRangeStart w:id="10"/>
      <w:r w:rsidR="00B3455E">
        <w:t>[Need to update screenshot with new functions from both packages]</w:t>
      </w:r>
      <w:commentRangeEnd w:id="10"/>
      <w:r w:rsidR="00E21FF1">
        <w:rPr>
          <w:rStyle w:val="CommentReference"/>
          <w:rFonts w:ascii="Cambria" w:eastAsia="Cambria" w:hAnsi="Cambria" w:cs="Cambria"/>
          <w:color w:val="000000"/>
        </w:rPr>
        <w:commentReference w:id="10"/>
      </w:r>
    </w:p>
    <w:p w14:paraId="083E3FBB" w14:textId="425216C3" w:rsidR="00F50A59" w:rsidRDefault="00C262A4" w:rsidP="004F6CA4">
      <w:pPr>
        <w:pStyle w:val="BodyText"/>
        <w:keepNext/>
        <w:rPr>
          <w:color w:val="4F81BD" w:themeColor="accent1"/>
        </w:rPr>
      </w:pPr>
      <w:r>
        <w:rPr>
          <w:noProof/>
          <w:color w:val="4F81BD" w:themeColor="accent1"/>
        </w:rPr>
        <w:drawing>
          <wp:inline distT="0" distB="0" distL="0" distR="0" wp14:anchorId="5CDE0090" wp14:editId="5DE62658">
            <wp:extent cx="5486400" cy="2710180"/>
            <wp:effectExtent l="152400" t="152400" r="361950" b="3568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unctions.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2710180"/>
                    </a:xfrm>
                    <a:prstGeom prst="rect">
                      <a:avLst/>
                    </a:prstGeom>
                    <a:ln>
                      <a:noFill/>
                    </a:ln>
                    <a:effectLst>
                      <a:outerShdw blurRad="292100" dist="139700" dir="2700000" algn="tl" rotWithShape="0">
                        <a:srgbClr val="333333">
                          <a:alpha val="65000"/>
                        </a:srgbClr>
                      </a:outerShdw>
                    </a:effectLst>
                  </pic:spPr>
                </pic:pic>
              </a:graphicData>
            </a:graphic>
          </wp:inline>
        </w:drawing>
      </w:r>
    </w:p>
    <w:p w14:paraId="190C585A" w14:textId="4C203620" w:rsidR="004A6654" w:rsidRDefault="00F50A59" w:rsidP="004F6CA4">
      <w:pPr>
        <w:pStyle w:val="BodyText"/>
        <w:keepNext/>
        <w:rPr>
          <w:color w:val="000000" w:themeColor="text1"/>
        </w:rPr>
      </w:pPr>
      <w:r w:rsidRPr="00F50A59">
        <w:rPr>
          <w:color w:val="000000" w:themeColor="text1"/>
        </w:rPr>
        <w:t xml:space="preserve">The package also includes example workflows and rules that show how the </w:t>
      </w:r>
      <w:r w:rsidR="00592E2A">
        <w:rPr>
          <w:color w:val="000000" w:themeColor="text1"/>
        </w:rPr>
        <w:t>f</w:t>
      </w:r>
      <w:r w:rsidRPr="00F50A59">
        <w:rPr>
          <w:color w:val="000000" w:themeColor="text1"/>
        </w:rPr>
        <w:t>unctions can be used. You can copy and modify these workflows and rules for your own needs.</w:t>
      </w:r>
      <w:r w:rsidR="00B3455E">
        <w:rPr>
          <w:color w:val="000000" w:themeColor="text1"/>
        </w:rPr>
        <w:t xml:space="preserve"> </w:t>
      </w:r>
      <w:commentRangeStart w:id="11"/>
      <w:r w:rsidR="00B3455E">
        <w:rPr>
          <w:color w:val="000000" w:themeColor="text1"/>
        </w:rPr>
        <w:t>[Need to update screenshot with both packages]</w:t>
      </w:r>
      <w:commentRangeEnd w:id="11"/>
      <w:r w:rsidR="00E21FF1">
        <w:rPr>
          <w:rStyle w:val="CommentReference"/>
          <w:rFonts w:ascii="Cambria" w:eastAsia="Cambria" w:hAnsi="Cambria" w:cs="Cambria"/>
          <w:color w:val="000000"/>
        </w:rPr>
        <w:commentReference w:id="11"/>
      </w:r>
    </w:p>
    <w:p w14:paraId="59CB200D" w14:textId="4EAFF62D" w:rsidR="00F50A59" w:rsidRDefault="002A351A" w:rsidP="004A6654">
      <w:pPr>
        <w:pStyle w:val="BodyText"/>
        <w:keepNext/>
        <w:rPr>
          <w:color w:val="000000" w:themeColor="text1"/>
        </w:rPr>
      </w:pPr>
      <w:r>
        <w:rPr>
          <w:noProof/>
          <w:color w:val="000000" w:themeColor="text1"/>
        </w:rPr>
        <w:lastRenderedPageBreak/>
        <w:drawing>
          <wp:inline distT="0" distB="0" distL="0" distR="0" wp14:anchorId="407B9F64" wp14:editId="4C7357B2">
            <wp:extent cx="5486400" cy="3143885"/>
            <wp:effectExtent l="152400" t="152400" r="361950" b="3613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 workflows.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1438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5E7D32" w14:textId="51EE0315" w:rsidR="002A351A" w:rsidRDefault="002A351A" w:rsidP="006519D0">
      <w:pPr>
        <w:pStyle w:val="BodyText"/>
        <w:rPr>
          <w:color w:val="000000" w:themeColor="text1"/>
        </w:rPr>
      </w:pPr>
      <w:r>
        <w:rPr>
          <w:noProof/>
          <w:color w:val="000000" w:themeColor="text1"/>
        </w:rPr>
        <w:drawing>
          <wp:inline distT="0" distB="0" distL="0" distR="0" wp14:anchorId="1FF8FE56" wp14:editId="61D945CC">
            <wp:extent cx="5486400" cy="2153920"/>
            <wp:effectExtent l="152400" t="152400" r="361950" b="3606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 rules.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153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2F924B5" w14:textId="08908C36" w:rsidR="000121EA" w:rsidRPr="004A6654" w:rsidRDefault="000121EA" w:rsidP="006519D0">
      <w:pPr>
        <w:pStyle w:val="BodyText"/>
        <w:rPr>
          <w:color w:val="000000" w:themeColor="text1"/>
        </w:rPr>
      </w:pPr>
      <w:r>
        <w:rPr>
          <w:color w:val="000000" w:themeColor="text1"/>
        </w:rPr>
        <w:t xml:space="preserve">The example workflows </w:t>
      </w:r>
      <w:r w:rsidR="00E35302">
        <w:rPr>
          <w:color w:val="000000" w:themeColor="text1"/>
        </w:rPr>
        <w:t>shown above</w:t>
      </w:r>
      <w:r w:rsidR="00D50E31">
        <w:rPr>
          <w:color w:val="000000" w:themeColor="text1"/>
        </w:rPr>
        <w:t xml:space="preserve"> </w:t>
      </w:r>
      <w:r>
        <w:rPr>
          <w:color w:val="000000" w:themeColor="text1"/>
        </w:rPr>
        <w:t>demonstrate how to use the functions included in the integration package, as explained below.</w:t>
      </w:r>
    </w:p>
    <w:p w14:paraId="456853A7" w14:textId="00F8D295" w:rsidR="004F6CA4" w:rsidRDefault="008F1FB7">
      <w:pPr>
        <w:pStyle w:val="Heading20"/>
      </w:pPr>
      <w:r>
        <w:lastRenderedPageBreak/>
        <w:t xml:space="preserve">Example of </w:t>
      </w:r>
      <w:r w:rsidR="006C6EBA">
        <w:t>Watson Search with Local Context</w:t>
      </w:r>
    </w:p>
    <w:p w14:paraId="344BDA42" w14:textId="64B3610A" w:rsidR="001C730F" w:rsidRDefault="008F1FB7">
      <w:pPr>
        <w:pStyle w:val="BodyText"/>
        <w:keepNext/>
        <w:rPr>
          <w:color w:val="000000" w:themeColor="text1"/>
        </w:rPr>
      </w:pPr>
      <w:r>
        <w:rPr>
          <w:color w:val="000000" w:themeColor="text1"/>
        </w:rPr>
        <w:t xml:space="preserve">This example workflow invokes the function “Watson Search with Local Context”. </w:t>
      </w:r>
      <w:r w:rsidR="006D598D" w:rsidRPr="006D598D">
        <w:rPr>
          <w:color w:val="000000" w:themeColor="text1"/>
        </w:rPr>
        <w:t>Th</w:t>
      </w:r>
      <w:r>
        <w:rPr>
          <w:color w:val="000000" w:themeColor="text1"/>
        </w:rPr>
        <w:t>e</w:t>
      </w:r>
      <w:r w:rsidR="006D598D" w:rsidRPr="006D598D">
        <w:rPr>
          <w:color w:val="000000" w:themeColor="text1"/>
        </w:rPr>
        <w:t xml:space="preserve"> fu</w:t>
      </w:r>
      <w:r w:rsidR="006D598D">
        <w:rPr>
          <w:color w:val="000000" w:themeColor="text1"/>
        </w:rPr>
        <w:t xml:space="preserve">nction calls the QRadar Advisor REST API to perform a </w:t>
      </w:r>
      <w:r w:rsidR="006C6EBA">
        <w:rPr>
          <w:color w:val="000000" w:themeColor="text1"/>
        </w:rPr>
        <w:t>Watson Search with Local Context</w:t>
      </w:r>
      <w:r w:rsidR="006D598D">
        <w:rPr>
          <w:color w:val="000000" w:themeColor="text1"/>
        </w:rPr>
        <w:t xml:space="preserve"> on an indicator. </w:t>
      </w:r>
    </w:p>
    <w:p w14:paraId="366803E6" w14:textId="702D4F83" w:rsidR="006D598D" w:rsidRDefault="006D598D">
      <w:pPr>
        <w:pStyle w:val="BodyText"/>
        <w:keepNext/>
        <w:rPr>
          <w:color w:val="000000" w:themeColor="text1"/>
        </w:rPr>
      </w:pPr>
      <w:r>
        <w:rPr>
          <w:color w:val="000000" w:themeColor="text1"/>
        </w:rPr>
        <w:t>To use th</w:t>
      </w:r>
      <w:r w:rsidR="008F1FB7">
        <w:rPr>
          <w:color w:val="000000" w:themeColor="text1"/>
        </w:rPr>
        <w:t>is</w:t>
      </w:r>
      <w:r>
        <w:rPr>
          <w:color w:val="000000" w:themeColor="text1"/>
        </w:rPr>
        <w:t xml:space="preserve"> example workflow and rule included in the package for this function, the user needs to create an incident and add an artifact. </w:t>
      </w:r>
      <w:r w:rsidR="00373F8B">
        <w:rPr>
          <w:color w:val="000000" w:themeColor="text1"/>
        </w:rPr>
        <w:t xml:space="preserve">For this function to work, the artifact type must correspond to one indicator type. </w:t>
      </w:r>
      <w:r>
        <w:rPr>
          <w:color w:val="000000" w:themeColor="text1"/>
        </w:rPr>
        <w:t xml:space="preserve">QRadar Advisor supports </w:t>
      </w:r>
      <w:r w:rsidR="006C6EBA">
        <w:rPr>
          <w:color w:val="000000" w:themeColor="text1"/>
        </w:rPr>
        <w:t>searches</w:t>
      </w:r>
      <w:r>
        <w:rPr>
          <w:color w:val="000000" w:themeColor="text1"/>
        </w:rPr>
        <w:t xml:space="preserve"> on the following indicators:</w:t>
      </w:r>
    </w:p>
    <w:p w14:paraId="01296EC6" w14:textId="25547AE7" w:rsidR="006D598D" w:rsidRDefault="00A91240" w:rsidP="00823076">
      <w:pPr>
        <w:pStyle w:val="ListBullet"/>
      </w:pPr>
      <w:r>
        <w:t>IP address</w:t>
      </w:r>
      <w:r w:rsidR="006C6EBA">
        <w:t>es</w:t>
      </w:r>
    </w:p>
    <w:p w14:paraId="02C2E281" w14:textId="34FBC437" w:rsidR="00A91240" w:rsidRDefault="00A91240" w:rsidP="00823076">
      <w:pPr>
        <w:pStyle w:val="ListBullet"/>
      </w:pPr>
      <w:r w:rsidRPr="00592E2A">
        <w:t>Hash</w:t>
      </w:r>
      <w:r w:rsidR="006C6EBA" w:rsidRPr="00592E2A">
        <w:t>es</w:t>
      </w:r>
    </w:p>
    <w:p w14:paraId="60545A95" w14:textId="553887B1" w:rsidR="00A91240" w:rsidRDefault="00A91240" w:rsidP="00823076">
      <w:pPr>
        <w:pStyle w:val="ListBullet"/>
      </w:pPr>
      <w:r>
        <w:t>Domain</w:t>
      </w:r>
      <w:r w:rsidR="006C6EBA">
        <w:t>s</w:t>
      </w:r>
    </w:p>
    <w:p w14:paraId="3E482345" w14:textId="1550419D" w:rsidR="00A91240" w:rsidRDefault="00A91240" w:rsidP="00823076">
      <w:pPr>
        <w:pStyle w:val="ListBullet"/>
      </w:pPr>
      <w:r>
        <w:t>U</w:t>
      </w:r>
      <w:r w:rsidR="00E21FF1">
        <w:t>RL</w:t>
      </w:r>
      <w:r w:rsidR="006C6EBA">
        <w:t>s</w:t>
      </w:r>
    </w:p>
    <w:p w14:paraId="2CBF0269" w14:textId="1D69B73F" w:rsidR="00373F8B" w:rsidRPr="00592E2A" w:rsidRDefault="00A91240">
      <w:pPr>
        <w:pStyle w:val="ListBullet"/>
      </w:pPr>
      <w:r>
        <w:t>Person</w:t>
      </w:r>
      <w:r w:rsidR="006C6EBA">
        <w:t>s</w:t>
      </w:r>
    </w:p>
    <w:p w14:paraId="438B789A" w14:textId="7BA7BA7C" w:rsidR="00373F8B" w:rsidRDefault="00373F8B" w:rsidP="00373F8B">
      <w:pPr>
        <w:pStyle w:val="BodyText"/>
        <w:keepNext/>
        <w:rPr>
          <w:color w:val="000000" w:themeColor="text1"/>
        </w:rPr>
      </w:pPr>
      <w:r>
        <w:rPr>
          <w:color w:val="000000" w:themeColor="text1"/>
        </w:rPr>
        <w:t xml:space="preserve">QRadar Advisor supports </w:t>
      </w:r>
      <w:r w:rsidR="00592E2A">
        <w:rPr>
          <w:color w:val="000000" w:themeColor="text1"/>
        </w:rPr>
        <w:t xml:space="preserve">three </w:t>
      </w:r>
      <w:r>
        <w:rPr>
          <w:color w:val="000000" w:themeColor="text1"/>
        </w:rPr>
        <w:t xml:space="preserve">return stages: </w:t>
      </w:r>
    </w:p>
    <w:p w14:paraId="04092E44" w14:textId="3A26838F" w:rsidR="00373F8B" w:rsidRPr="00823076" w:rsidRDefault="00373F8B" w:rsidP="00823076">
      <w:pPr>
        <w:pStyle w:val="ListBullet"/>
      </w:pPr>
      <w:r w:rsidRPr="00823076">
        <w:t xml:space="preserve">Stage1: </w:t>
      </w:r>
      <w:r w:rsidR="00D5690A" w:rsidRPr="00823076">
        <w:t>feature hunt</w:t>
      </w:r>
    </w:p>
    <w:p w14:paraId="6FA766A2" w14:textId="741CF1B1" w:rsidR="00373F8B" w:rsidRPr="00823076" w:rsidRDefault="00373F8B" w:rsidP="00823076">
      <w:pPr>
        <w:pStyle w:val="ListBullet"/>
      </w:pPr>
      <w:r w:rsidRPr="00823076">
        <w:t>Stage2:</w:t>
      </w:r>
      <w:r w:rsidR="00D5690A" w:rsidRPr="00823076">
        <w:t xml:space="preserve"> cognitive investigation</w:t>
      </w:r>
      <w:r w:rsidR="00A62978" w:rsidRPr="00823076">
        <w:t xml:space="preserve"> added on top of </w:t>
      </w:r>
      <w:r w:rsidR="00E21FF1">
        <w:t xml:space="preserve">the </w:t>
      </w:r>
      <w:r w:rsidR="00724C69" w:rsidRPr="00823076">
        <w:t>result of stage 1</w:t>
      </w:r>
    </w:p>
    <w:p w14:paraId="57F4AA42" w14:textId="15710725" w:rsidR="00373F8B" w:rsidRDefault="00373F8B" w:rsidP="00823076">
      <w:pPr>
        <w:pStyle w:val="ListBullet"/>
      </w:pPr>
      <w:r w:rsidRPr="00823076">
        <w:t>Stage3:</w:t>
      </w:r>
      <w:r>
        <w:t xml:space="preserve"> </w:t>
      </w:r>
      <w:r w:rsidR="00D5690A">
        <w:t>wider feature hunt</w:t>
      </w:r>
      <w:r w:rsidR="00724C69">
        <w:t xml:space="preserve"> added on top of </w:t>
      </w:r>
      <w:r w:rsidR="00E21FF1">
        <w:t xml:space="preserve">the </w:t>
      </w:r>
      <w:r w:rsidR="00724C69">
        <w:t>result of stage 2</w:t>
      </w:r>
    </w:p>
    <w:p w14:paraId="226B447A" w14:textId="314517E0" w:rsidR="0079245F" w:rsidRDefault="00BC6AE3" w:rsidP="0079245F">
      <w:pPr>
        <w:pStyle w:val="BodyText"/>
        <w:keepNext/>
        <w:rPr>
          <w:color w:val="000000" w:themeColor="text1"/>
        </w:rPr>
      </w:pPr>
      <w:r>
        <w:rPr>
          <w:color w:val="000000" w:themeColor="text1"/>
        </w:rPr>
        <w:lastRenderedPageBreak/>
        <w:t>The u</w:t>
      </w:r>
      <w:r w:rsidR="0079245F">
        <w:rPr>
          <w:color w:val="000000" w:themeColor="text1"/>
        </w:rPr>
        <w:t xml:space="preserve">ser can specify </w:t>
      </w:r>
      <w:r>
        <w:rPr>
          <w:color w:val="000000" w:themeColor="text1"/>
        </w:rPr>
        <w:t xml:space="preserve">the desired return stage </w:t>
      </w:r>
      <w:r w:rsidR="0079245F">
        <w:rPr>
          <w:color w:val="000000" w:themeColor="text1"/>
        </w:rPr>
        <w:t>in the pre-process script of the example workflow.</w:t>
      </w:r>
    </w:p>
    <w:p w14:paraId="0E157973" w14:textId="42B1CCF5" w:rsidR="0079245F" w:rsidRDefault="00A66C35" w:rsidP="0079245F">
      <w:pPr>
        <w:pStyle w:val="BodyText"/>
        <w:keepNext/>
        <w:rPr>
          <w:color w:val="000000" w:themeColor="text1"/>
        </w:rPr>
      </w:pPr>
      <w:r>
        <w:rPr>
          <w:noProof/>
          <w:color w:val="000000" w:themeColor="text1"/>
        </w:rPr>
        <w:drawing>
          <wp:inline distT="0" distB="0" distL="0" distR="0" wp14:anchorId="26AA7385" wp14:editId="5642729F">
            <wp:extent cx="5486400" cy="4232910"/>
            <wp:effectExtent l="152400" t="152400" r="361950" b="3581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 stages.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4232910"/>
                    </a:xfrm>
                    <a:prstGeom prst="rect">
                      <a:avLst/>
                    </a:prstGeom>
                    <a:ln>
                      <a:noFill/>
                    </a:ln>
                    <a:effectLst>
                      <a:outerShdw blurRad="292100" dist="139700" dir="2700000" algn="tl" rotWithShape="0">
                        <a:srgbClr val="333333">
                          <a:alpha val="65000"/>
                        </a:srgbClr>
                      </a:outerShdw>
                    </a:effectLst>
                  </pic:spPr>
                </pic:pic>
              </a:graphicData>
            </a:graphic>
          </wp:inline>
        </w:drawing>
      </w:r>
    </w:p>
    <w:p w14:paraId="0CAC902D" w14:textId="42F1E29A" w:rsidR="00DB2DD4" w:rsidRDefault="00455863" w:rsidP="0079245F">
      <w:pPr>
        <w:pStyle w:val="BodyText"/>
        <w:keepNext/>
        <w:rPr>
          <w:color w:val="000000" w:themeColor="text1"/>
        </w:rPr>
      </w:pPr>
      <w:r>
        <w:rPr>
          <w:color w:val="000000" w:themeColor="text1"/>
        </w:rPr>
        <w:t xml:space="preserve">The </w:t>
      </w:r>
      <w:r w:rsidR="00230EC8">
        <w:rPr>
          <w:color w:val="000000" w:themeColor="text1"/>
        </w:rPr>
        <w:t>search</w:t>
      </w:r>
      <w:r>
        <w:rPr>
          <w:color w:val="000000" w:themeColor="text1"/>
        </w:rPr>
        <w:t xml:space="preserve"> REST API of QRadar Advisor returns CTI information in Structured Threat Information Expression (STIX 2.0) format. It is normally a STIX bundle with STIX objects. </w:t>
      </w:r>
      <w:r w:rsidR="00DB2DD4">
        <w:rPr>
          <w:color w:val="000000" w:themeColor="text1"/>
        </w:rPr>
        <w:t>Th</w:t>
      </w:r>
      <w:r w:rsidR="00230EC8">
        <w:rPr>
          <w:color w:val="000000" w:themeColor="text1"/>
        </w:rPr>
        <w:t>e</w:t>
      </w:r>
      <w:r w:rsidR="00DB2DD4">
        <w:rPr>
          <w:color w:val="000000" w:themeColor="text1"/>
        </w:rPr>
        <w:t xml:space="preserve"> function processes the STIX data and</w:t>
      </w:r>
      <w:r w:rsidR="00592E2A">
        <w:rPr>
          <w:color w:val="000000" w:themeColor="text1"/>
        </w:rPr>
        <w:t xml:space="preserve"> performs the following:</w:t>
      </w:r>
    </w:p>
    <w:p w14:paraId="344B2A72" w14:textId="6D0997EC" w:rsidR="00455863" w:rsidRDefault="00DB2DD4" w:rsidP="00823076">
      <w:pPr>
        <w:pStyle w:val="ListBullet"/>
      </w:pPr>
      <w:r>
        <w:t>Generate</w:t>
      </w:r>
      <w:r w:rsidR="00230EC8">
        <w:t>s</w:t>
      </w:r>
      <w:r>
        <w:t xml:space="preserve"> a HTML representation of the STIX data</w:t>
      </w:r>
    </w:p>
    <w:p w14:paraId="6190E2F2" w14:textId="24162A2E" w:rsidR="00DB2DD4" w:rsidRDefault="00DB2DD4" w:rsidP="00823076">
      <w:pPr>
        <w:pStyle w:val="ListBullet"/>
      </w:pPr>
      <w:r>
        <w:t>Extract</w:t>
      </w:r>
      <w:r w:rsidR="00230EC8">
        <w:t>s</w:t>
      </w:r>
      <w:r>
        <w:t xml:space="preserve"> observables from the STIX objects</w:t>
      </w:r>
    </w:p>
    <w:p w14:paraId="52807EF1" w14:textId="015CDA7E" w:rsidR="00DB2DD4" w:rsidRDefault="00DB2DD4" w:rsidP="00823076">
      <w:pPr>
        <w:pStyle w:val="ListBullet"/>
      </w:pPr>
      <w:r>
        <w:t>Generate</w:t>
      </w:r>
      <w:r w:rsidR="00230EC8">
        <w:t>s</w:t>
      </w:r>
      <w:r>
        <w:t xml:space="preserve"> a summary from the STIX data</w:t>
      </w:r>
    </w:p>
    <w:p w14:paraId="10E1C9E5" w14:textId="22AA44ED" w:rsidR="00DB2DD4" w:rsidRDefault="00DB2DD4" w:rsidP="00823076">
      <w:pPr>
        <w:pStyle w:val="BodyText"/>
        <w:rPr>
          <w:color w:val="000000" w:themeColor="text1"/>
        </w:rPr>
      </w:pPr>
      <w:r>
        <w:rPr>
          <w:color w:val="000000" w:themeColor="text1"/>
        </w:rPr>
        <w:t xml:space="preserve">The return </w:t>
      </w:r>
      <w:r w:rsidR="00230EC8">
        <w:rPr>
          <w:color w:val="000000" w:themeColor="text1"/>
        </w:rPr>
        <w:t xml:space="preserve">data </w:t>
      </w:r>
      <w:r>
        <w:rPr>
          <w:color w:val="000000" w:themeColor="text1"/>
        </w:rPr>
        <w:t xml:space="preserve">from this function includes the raw STIX data in </w:t>
      </w:r>
      <w:proofErr w:type="spellStart"/>
      <w:r>
        <w:rPr>
          <w:color w:val="000000" w:themeColor="text1"/>
        </w:rPr>
        <w:t>json</w:t>
      </w:r>
      <w:proofErr w:type="spellEnd"/>
      <w:r>
        <w:rPr>
          <w:color w:val="000000" w:themeColor="text1"/>
        </w:rPr>
        <w:t xml:space="preserve"> dictionary</w:t>
      </w:r>
      <w:r w:rsidR="00230EC8">
        <w:rPr>
          <w:color w:val="000000" w:themeColor="text1"/>
        </w:rPr>
        <w:t xml:space="preserve"> format</w:t>
      </w:r>
      <w:r>
        <w:rPr>
          <w:color w:val="000000" w:themeColor="text1"/>
        </w:rPr>
        <w:t xml:space="preserve">. </w:t>
      </w:r>
    </w:p>
    <w:p w14:paraId="41E32BAE" w14:textId="7ACF3995" w:rsidR="00DB2DD4" w:rsidRDefault="00DB2DD4" w:rsidP="00823076">
      <w:pPr>
        <w:pStyle w:val="BodyText"/>
        <w:keepNext/>
        <w:rPr>
          <w:color w:val="000000" w:themeColor="text1"/>
        </w:rPr>
      </w:pPr>
      <w:r>
        <w:rPr>
          <w:color w:val="000000" w:themeColor="text1"/>
        </w:rPr>
        <w:lastRenderedPageBreak/>
        <w:t xml:space="preserve">In the post-process script, the HTML representation is used to create a note. The observables are used to </w:t>
      </w:r>
      <w:r w:rsidR="00EB3CD1">
        <w:rPr>
          <w:color w:val="000000" w:themeColor="text1"/>
        </w:rPr>
        <w:t>populate the</w:t>
      </w:r>
      <w:r>
        <w:rPr>
          <w:color w:val="000000" w:themeColor="text1"/>
        </w:rPr>
        <w:t xml:space="preserve"> custom data table</w:t>
      </w:r>
      <w:r w:rsidR="00EB3CD1">
        <w:rPr>
          <w:color w:val="000000" w:themeColor="text1"/>
        </w:rPr>
        <w:t>,</w:t>
      </w:r>
      <w:r>
        <w:rPr>
          <w:color w:val="000000" w:themeColor="text1"/>
        </w:rPr>
        <w:t xml:space="preserve"> “</w:t>
      </w:r>
      <w:r w:rsidR="00EB3CD1">
        <w:rPr>
          <w:color w:val="000000" w:themeColor="text1"/>
        </w:rPr>
        <w:t>Watson Search with Local Context results</w:t>
      </w:r>
      <w:r>
        <w:rPr>
          <w:color w:val="000000" w:themeColor="text1"/>
        </w:rPr>
        <w:t>”</w:t>
      </w:r>
      <w:r w:rsidR="00EB3CD1">
        <w:rPr>
          <w:color w:val="000000" w:themeColor="text1"/>
        </w:rPr>
        <w:t>,</w:t>
      </w:r>
      <w:r>
        <w:rPr>
          <w:color w:val="000000" w:themeColor="text1"/>
        </w:rPr>
        <w:t xml:space="preserve"> </w:t>
      </w:r>
      <w:r w:rsidR="00EB3CD1">
        <w:rPr>
          <w:color w:val="000000" w:themeColor="text1"/>
        </w:rPr>
        <w:t>a</w:t>
      </w:r>
      <w:r>
        <w:rPr>
          <w:color w:val="000000" w:themeColor="text1"/>
        </w:rPr>
        <w:t xml:space="preserve">nd the summary is used to create a task. </w:t>
      </w:r>
      <w:r w:rsidR="008F6B95">
        <w:t>Note</w:t>
      </w:r>
      <w:r w:rsidR="00EB3CD1">
        <w:t xml:space="preserve"> that</w:t>
      </w:r>
      <w:r w:rsidR="008F6B95">
        <w:t xml:space="preserve"> the raw STIX data is accessible from the post-process script as </w:t>
      </w:r>
      <w:proofErr w:type="spellStart"/>
      <w:r w:rsidR="008F6B95">
        <w:t>results.stix</w:t>
      </w:r>
      <w:proofErr w:type="spellEnd"/>
      <w:r w:rsidR="008F6B95">
        <w:t xml:space="preserve">, </w:t>
      </w:r>
      <w:r w:rsidR="00656A4F">
        <w:t>and can be parsed to</w:t>
      </w:r>
      <w:r w:rsidR="008F6B95">
        <w:t xml:space="preserve"> create custom code.</w:t>
      </w:r>
    </w:p>
    <w:p w14:paraId="430F91F8" w14:textId="7AE0F373" w:rsidR="00DB2DD4" w:rsidRDefault="007D1C09" w:rsidP="00823076">
      <w:pPr>
        <w:pStyle w:val="BodyText"/>
        <w:rPr>
          <w:color w:val="000000" w:themeColor="text1"/>
        </w:rPr>
      </w:pPr>
      <w:r>
        <w:rPr>
          <w:noProof/>
          <w:color w:val="000000" w:themeColor="text1"/>
        </w:rPr>
        <w:drawing>
          <wp:inline distT="0" distB="0" distL="0" distR="0" wp14:anchorId="2C8DDEC7" wp14:editId="3306EEE8">
            <wp:extent cx="5486400" cy="4368800"/>
            <wp:effectExtent l="152400" t="152400" r="361950" b="3556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 post process.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4368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C037DA" w14:textId="6429A0D0" w:rsidR="001E3880" w:rsidRDefault="00844728" w:rsidP="00DB2DD4">
      <w:pPr>
        <w:pStyle w:val="BodyText"/>
        <w:keepNext/>
        <w:rPr>
          <w:color w:val="000000" w:themeColor="text1"/>
        </w:rPr>
      </w:pPr>
      <w:r>
        <w:rPr>
          <w:color w:val="000000" w:themeColor="text1"/>
        </w:rPr>
        <w:lastRenderedPageBreak/>
        <w:t>In the following example, a User Account artifact was added to an incident with value “</w:t>
      </w:r>
      <w:proofErr w:type="spellStart"/>
      <w:r>
        <w:rPr>
          <w:color w:val="000000" w:themeColor="text1"/>
        </w:rPr>
        <w:t>jsmith</w:t>
      </w:r>
      <w:proofErr w:type="spellEnd"/>
      <w:r>
        <w:rPr>
          <w:color w:val="000000" w:themeColor="text1"/>
        </w:rPr>
        <w:t xml:space="preserve">”. </w:t>
      </w:r>
      <w:r w:rsidR="001E3880">
        <w:rPr>
          <w:color w:val="000000" w:themeColor="text1"/>
        </w:rPr>
        <w:t>The u</w:t>
      </w:r>
      <w:r>
        <w:rPr>
          <w:color w:val="000000" w:themeColor="text1"/>
        </w:rPr>
        <w:t xml:space="preserve">ser can then select </w:t>
      </w:r>
      <w:r w:rsidR="001E3880">
        <w:rPr>
          <w:color w:val="000000" w:themeColor="text1"/>
        </w:rPr>
        <w:t>Watson Search with Local Context</w:t>
      </w:r>
      <w:r>
        <w:rPr>
          <w:color w:val="000000" w:themeColor="text1"/>
        </w:rPr>
        <w:t xml:space="preserve"> from the artifact menu</w:t>
      </w:r>
      <w:r w:rsidR="001E3880">
        <w:rPr>
          <w:color w:val="000000" w:themeColor="text1"/>
        </w:rPr>
        <w:t xml:space="preserve"> to search QRadar Advisor for the observable.</w:t>
      </w:r>
    </w:p>
    <w:p w14:paraId="0C553556" w14:textId="2C0B3271" w:rsidR="00844728" w:rsidRDefault="00210186" w:rsidP="00823076">
      <w:pPr>
        <w:pStyle w:val="BodyText"/>
        <w:rPr>
          <w:color w:val="000000" w:themeColor="text1"/>
        </w:rPr>
      </w:pPr>
      <w:r>
        <w:rPr>
          <w:noProof/>
          <w:color w:val="000000" w:themeColor="text1"/>
        </w:rPr>
        <w:drawing>
          <wp:inline distT="0" distB="0" distL="0" distR="0" wp14:anchorId="3D30DC2D" wp14:editId="0A7968CA">
            <wp:extent cx="5486400" cy="2928620"/>
            <wp:effectExtent l="152400" t="152400" r="361950" b="3670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 wslc user.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2928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E9D0D92" w14:textId="3EA2B1FA" w:rsidR="00255B1E" w:rsidRDefault="00255B1E" w:rsidP="00823076">
      <w:pPr>
        <w:pStyle w:val="BodyText"/>
        <w:rPr>
          <w:color w:val="000000" w:themeColor="text1"/>
        </w:rPr>
      </w:pPr>
      <w:r>
        <w:rPr>
          <w:color w:val="000000" w:themeColor="text1"/>
        </w:rPr>
        <w:t xml:space="preserve">Please note that both Watson Search and Watson Search with Local Context </w:t>
      </w:r>
      <w:r w:rsidR="00F82684">
        <w:rPr>
          <w:color w:val="000000" w:themeColor="text1"/>
        </w:rPr>
        <w:t>perform que</w:t>
      </w:r>
      <w:r w:rsidR="00D44383">
        <w:rPr>
          <w:color w:val="000000" w:themeColor="text1"/>
        </w:rPr>
        <w:t>ries for information</w:t>
      </w:r>
      <w:r>
        <w:rPr>
          <w:color w:val="000000" w:themeColor="text1"/>
        </w:rPr>
        <w:t xml:space="preserve"> about an indicator. Therefore, only those artifacts that can be mapped into indicators are supported. The types of artifacts that can be searched include:</w:t>
      </w:r>
    </w:p>
    <w:p w14:paraId="13E7641F" w14:textId="150480BC" w:rsidR="00255B1E" w:rsidRDefault="00255B1E" w:rsidP="00823076">
      <w:pPr>
        <w:pStyle w:val="ListBullet"/>
      </w:pPr>
      <w:r>
        <w:t>DNS Name</w:t>
      </w:r>
    </w:p>
    <w:p w14:paraId="318D4E60" w14:textId="5E4293CC" w:rsidR="00255B1E" w:rsidRDefault="00255B1E" w:rsidP="00823076">
      <w:pPr>
        <w:pStyle w:val="ListBullet"/>
      </w:pPr>
      <w:r>
        <w:t>Malware SHA-256 Hash</w:t>
      </w:r>
    </w:p>
    <w:p w14:paraId="68CB6730" w14:textId="43ADCE8B" w:rsidR="00255B1E" w:rsidRDefault="00255B1E" w:rsidP="00823076">
      <w:pPr>
        <w:pStyle w:val="ListBullet"/>
      </w:pPr>
      <w:r>
        <w:t>Malware SHA-1 Hash</w:t>
      </w:r>
    </w:p>
    <w:p w14:paraId="3B2CE083" w14:textId="1A18E70D" w:rsidR="00255B1E" w:rsidRDefault="00255B1E" w:rsidP="00823076">
      <w:pPr>
        <w:pStyle w:val="ListBullet"/>
      </w:pPr>
      <w:r>
        <w:t>Malware MD5 Hash</w:t>
      </w:r>
    </w:p>
    <w:p w14:paraId="7DD972E0" w14:textId="553FE1E8" w:rsidR="00255B1E" w:rsidRDefault="00255B1E" w:rsidP="00823076">
      <w:pPr>
        <w:pStyle w:val="ListBullet"/>
      </w:pPr>
      <w:r>
        <w:t>IP Address</w:t>
      </w:r>
    </w:p>
    <w:p w14:paraId="486491F3" w14:textId="03980BA1" w:rsidR="00255B1E" w:rsidRDefault="00255B1E" w:rsidP="00823076">
      <w:pPr>
        <w:pStyle w:val="ListBullet"/>
      </w:pPr>
      <w:r>
        <w:t>URL</w:t>
      </w:r>
    </w:p>
    <w:p w14:paraId="0ECA57D4" w14:textId="34C07249" w:rsidR="00255B1E" w:rsidRDefault="00255B1E" w:rsidP="00823076">
      <w:pPr>
        <w:pStyle w:val="ListBullet"/>
      </w:pPr>
      <w:r>
        <w:t>User Account</w:t>
      </w:r>
    </w:p>
    <w:p w14:paraId="7B02C805" w14:textId="414461DF" w:rsidR="00255B1E" w:rsidRDefault="00255B1E" w:rsidP="00823076">
      <w:pPr>
        <w:pStyle w:val="BodyText"/>
        <w:rPr>
          <w:color w:val="000000" w:themeColor="text1"/>
        </w:rPr>
      </w:pPr>
      <w:r>
        <w:rPr>
          <w:color w:val="000000" w:themeColor="text1"/>
        </w:rPr>
        <w:t>The menu items for Watson Search and Watson Search with Local Context are only shown for the artifact types listed above.</w:t>
      </w:r>
    </w:p>
    <w:p w14:paraId="7A005D94" w14:textId="298A3710" w:rsidR="007A08A8" w:rsidRDefault="00844728" w:rsidP="00DB2DD4">
      <w:pPr>
        <w:pStyle w:val="BodyText"/>
        <w:keepNext/>
        <w:rPr>
          <w:color w:val="000000" w:themeColor="text1"/>
        </w:rPr>
      </w:pPr>
      <w:r>
        <w:rPr>
          <w:color w:val="000000" w:themeColor="text1"/>
        </w:rPr>
        <w:lastRenderedPageBreak/>
        <w:t>Note that a full search like this could take up to 15 minutes. Once it is completed, t</w:t>
      </w:r>
      <w:r w:rsidR="007A08A8">
        <w:rPr>
          <w:color w:val="000000" w:themeColor="text1"/>
        </w:rPr>
        <w:t>he note created for this indicator can be viewed from the Note</w:t>
      </w:r>
      <w:r w:rsidR="00A66C35">
        <w:rPr>
          <w:color w:val="000000" w:themeColor="text1"/>
        </w:rPr>
        <w:t>s</w:t>
      </w:r>
      <w:r w:rsidR="007A08A8">
        <w:rPr>
          <w:color w:val="000000" w:themeColor="text1"/>
        </w:rPr>
        <w:t xml:space="preserve"> tab of this incident.</w:t>
      </w:r>
    </w:p>
    <w:p w14:paraId="42E58188" w14:textId="449ADB96" w:rsidR="007A08A8" w:rsidRDefault="00A66C35" w:rsidP="00DB2DD4">
      <w:pPr>
        <w:pStyle w:val="BodyText"/>
        <w:keepNext/>
        <w:rPr>
          <w:color w:val="000000" w:themeColor="text1"/>
        </w:rPr>
      </w:pPr>
      <w:r>
        <w:rPr>
          <w:noProof/>
          <w:color w:val="000000" w:themeColor="text1"/>
        </w:rPr>
        <w:drawing>
          <wp:inline distT="0" distB="0" distL="0" distR="0" wp14:anchorId="263C6A05" wp14:editId="7818CC23">
            <wp:extent cx="5486400" cy="5165090"/>
            <wp:effectExtent l="152400" t="152400" r="361950" b="3594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 wslc notes.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51650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485B536" w14:textId="6CAA15A3" w:rsidR="00C75FC9" w:rsidRDefault="00C75FC9" w:rsidP="00DB2DD4">
      <w:pPr>
        <w:pStyle w:val="BodyText"/>
        <w:keepNext/>
        <w:rPr>
          <w:color w:val="000000" w:themeColor="text1"/>
        </w:rPr>
      </w:pPr>
      <w:r>
        <w:rPr>
          <w:color w:val="000000" w:themeColor="text1"/>
        </w:rPr>
        <w:t xml:space="preserve">Please note that the icons shown in the above note </w:t>
      </w:r>
      <w:r w:rsidR="00E0384A">
        <w:rPr>
          <w:color w:val="000000" w:themeColor="text1"/>
        </w:rPr>
        <w:t>use external</w:t>
      </w:r>
      <w:r w:rsidR="00C64005">
        <w:rPr>
          <w:color w:val="000000" w:themeColor="text1"/>
        </w:rPr>
        <w:t xml:space="preserve"> </w:t>
      </w:r>
      <w:r w:rsidR="00315D94">
        <w:rPr>
          <w:color w:val="000000" w:themeColor="text1"/>
        </w:rPr>
        <w:t xml:space="preserve">URL </w:t>
      </w:r>
      <w:r w:rsidR="00C64005">
        <w:rPr>
          <w:color w:val="000000" w:themeColor="text1"/>
        </w:rPr>
        <w:t>referencing</w:t>
      </w:r>
      <w:r w:rsidR="00E0384A">
        <w:rPr>
          <w:color w:val="000000" w:themeColor="text1"/>
        </w:rPr>
        <w:t xml:space="preserve"> to the official site for STIX2 </w:t>
      </w:r>
      <w:r w:rsidR="00B7438F">
        <w:rPr>
          <w:color w:val="000000" w:themeColor="text1"/>
        </w:rPr>
        <w:t xml:space="preserve">icons </w:t>
      </w:r>
      <w:r w:rsidR="00E0384A">
        <w:rPr>
          <w:color w:val="000000" w:themeColor="text1"/>
        </w:rPr>
        <w:t>(</w:t>
      </w:r>
      <w:r w:rsidR="00C64005" w:rsidRPr="00C64005">
        <w:rPr>
          <w:color w:val="000000" w:themeColor="text1"/>
        </w:rPr>
        <w:t>https://raw.githubusercontent.com/freetaxii</w:t>
      </w:r>
      <w:r w:rsidR="00C64005">
        <w:rPr>
          <w:color w:val="000000" w:themeColor="text1"/>
        </w:rPr>
        <w:t>)</w:t>
      </w:r>
      <w:r w:rsidR="00E0384A">
        <w:rPr>
          <w:color w:val="000000" w:themeColor="text1"/>
        </w:rPr>
        <w:t xml:space="preserve">. </w:t>
      </w:r>
      <w:r w:rsidR="00B7438F">
        <w:rPr>
          <w:color w:val="000000" w:themeColor="text1"/>
        </w:rPr>
        <w:t>Therefore, those icons are shown only if the Resilient platform can access the above website.</w:t>
      </w:r>
    </w:p>
    <w:p w14:paraId="1CD0BA8A" w14:textId="744752DA" w:rsidR="00FC2FC7" w:rsidRDefault="00FC2FC7" w:rsidP="00823076">
      <w:pPr>
        <w:pStyle w:val="BodyText"/>
        <w:rPr>
          <w:color w:val="000000" w:themeColor="text1"/>
        </w:rPr>
      </w:pPr>
      <w:r>
        <w:rPr>
          <w:color w:val="000000" w:themeColor="text1"/>
        </w:rPr>
        <w:t xml:space="preserve">Also note that some indicators have a link icon at the end. These indicators are basically placeholders for the other (real) indicators with the same value. Think of them as symbolic links in a folder tree. </w:t>
      </w:r>
    </w:p>
    <w:p w14:paraId="767809E0" w14:textId="1F4F8876" w:rsidR="00844728" w:rsidRDefault="00844728" w:rsidP="00DB2DD4">
      <w:pPr>
        <w:pStyle w:val="BodyText"/>
        <w:keepNext/>
        <w:rPr>
          <w:color w:val="000000" w:themeColor="text1"/>
        </w:rPr>
      </w:pPr>
      <w:r>
        <w:rPr>
          <w:color w:val="000000" w:themeColor="text1"/>
        </w:rPr>
        <w:lastRenderedPageBreak/>
        <w:t xml:space="preserve">The data table can be viewed if </w:t>
      </w:r>
      <w:r w:rsidR="00A66C35">
        <w:rPr>
          <w:color w:val="000000" w:themeColor="text1"/>
        </w:rPr>
        <w:t xml:space="preserve">the </w:t>
      </w:r>
      <w:r>
        <w:rPr>
          <w:color w:val="000000" w:themeColor="text1"/>
        </w:rPr>
        <w:t>user adds the “</w:t>
      </w:r>
      <w:r w:rsidR="00A66C35">
        <w:rPr>
          <w:color w:val="000000" w:themeColor="text1"/>
        </w:rPr>
        <w:t>Watson Search with Local Context results</w:t>
      </w:r>
      <w:r>
        <w:rPr>
          <w:color w:val="000000" w:themeColor="text1"/>
        </w:rPr>
        <w:t>” data table into one tab of an incident.</w:t>
      </w:r>
      <w:r w:rsidR="0055055C">
        <w:rPr>
          <w:color w:val="000000" w:themeColor="text1"/>
        </w:rPr>
        <w:t xml:space="preserve"> Note that this package includes a rule</w:t>
      </w:r>
      <w:r w:rsidR="00315D94">
        <w:rPr>
          <w:color w:val="000000" w:themeColor="text1"/>
        </w:rPr>
        <w:t>,</w:t>
      </w:r>
      <w:r w:rsidR="0055055C">
        <w:rPr>
          <w:color w:val="000000" w:themeColor="text1"/>
        </w:rPr>
        <w:t xml:space="preserve"> “</w:t>
      </w:r>
      <w:r w:rsidR="00880169">
        <w:rPr>
          <w:color w:val="000000" w:themeColor="text1"/>
        </w:rPr>
        <w:t>Create Artifact (Watson Search with Local Context)</w:t>
      </w:r>
      <w:r w:rsidR="0055055C">
        <w:rPr>
          <w:color w:val="000000" w:themeColor="text1"/>
        </w:rPr>
        <w:t>”, which is added to the “</w:t>
      </w:r>
      <w:r w:rsidR="00880169">
        <w:rPr>
          <w:color w:val="000000" w:themeColor="text1"/>
        </w:rPr>
        <w:t>Watson Search with Local Context results</w:t>
      </w:r>
      <w:r w:rsidR="0055055C">
        <w:rPr>
          <w:color w:val="000000" w:themeColor="text1"/>
        </w:rPr>
        <w:t xml:space="preserve">” data table. </w:t>
      </w:r>
      <w:r w:rsidR="00880169">
        <w:rPr>
          <w:color w:val="000000" w:themeColor="text1"/>
        </w:rPr>
        <w:t>This enables the user to</w:t>
      </w:r>
      <w:r w:rsidR="0055055C">
        <w:rPr>
          <w:color w:val="000000" w:themeColor="text1"/>
        </w:rPr>
        <w:t xml:space="preserve"> create an artifact based on a selected row from this data</w:t>
      </w:r>
      <w:r w:rsidR="00C64005">
        <w:rPr>
          <w:color w:val="000000" w:themeColor="text1"/>
        </w:rPr>
        <w:t xml:space="preserve"> </w:t>
      </w:r>
      <w:r w:rsidR="0055055C">
        <w:rPr>
          <w:color w:val="000000" w:themeColor="text1"/>
        </w:rPr>
        <w:t>table</w:t>
      </w:r>
      <w:r w:rsidR="00005AF3">
        <w:rPr>
          <w:color w:val="000000" w:themeColor="text1"/>
        </w:rPr>
        <w:t xml:space="preserve"> as shown below</w:t>
      </w:r>
      <w:r w:rsidR="0055055C">
        <w:rPr>
          <w:color w:val="000000" w:themeColor="text1"/>
        </w:rPr>
        <w:t>.</w:t>
      </w:r>
    </w:p>
    <w:p w14:paraId="6525B0A8" w14:textId="118F6307" w:rsidR="007A08A8" w:rsidRDefault="00880169" w:rsidP="00823076">
      <w:pPr>
        <w:pStyle w:val="BodyText"/>
        <w:rPr>
          <w:color w:val="000000" w:themeColor="text1"/>
        </w:rPr>
      </w:pPr>
      <w:r>
        <w:rPr>
          <w:noProof/>
          <w:color w:val="000000" w:themeColor="text1"/>
        </w:rPr>
        <w:drawing>
          <wp:inline distT="0" distB="0" distL="0" distR="0" wp14:anchorId="61CE57E5" wp14:editId="148C0846">
            <wp:extent cx="5486400" cy="2671445"/>
            <wp:effectExtent l="152400" t="152400" r="361950" b="3575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 table script.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2671445"/>
                    </a:xfrm>
                    <a:prstGeom prst="rect">
                      <a:avLst/>
                    </a:prstGeom>
                    <a:ln>
                      <a:noFill/>
                    </a:ln>
                    <a:effectLst>
                      <a:outerShdw blurRad="292100" dist="139700" dir="2700000" algn="tl" rotWithShape="0">
                        <a:srgbClr val="333333">
                          <a:alpha val="65000"/>
                        </a:srgbClr>
                      </a:outerShdw>
                    </a:effectLst>
                  </pic:spPr>
                </pic:pic>
              </a:graphicData>
            </a:graphic>
          </wp:inline>
        </w:drawing>
      </w:r>
    </w:p>
    <w:p w14:paraId="36D28E7C" w14:textId="474A238C" w:rsidR="00844728" w:rsidRDefault="005C1815" w:rsidP="00DB2DD4">
      <w:pPr>
        <w:pStyle w:val="BodyText"/>
        <w:keepNext/>
        <w:rPr>
          <w:color w:val="000000" w:themeColor="text1"/>
        </w:rPr>
      </w:pPr>
      <w:r>
        <w:rPr>
          <w:color w:val="000000" w:themeColor="text1"/>
        </w:rPr>
        <w:lastRenderedPageBreak/>
        <w:t>The newly created</w:t>
      </w:r>
      <w:r w:rsidR="00845940">
        <w:rPr>
          <w:color w:val="000000" w:themeColor="text1"/>
        </w:rPr>
        <w:t xml:space="preserve"> task can be viewed from the Task</w:t>
      </w:r>
      <w:r w:rsidR="00880169">
        <w:rPr>
          <w:color w:val="000000" w:themeColor="text1"/>
        </w:rPr>
        <w:t>s</w:t>
      </w:r>
      <w:r>
        <w:rPr>
          <w:color w:val="000000" w:themeColor="text1"/>
        </w:rPr>
        <w:t xml:space="preserve"> tab.</w:t>
      </w:r>
    </w:p>
    <w:p w14:paraId="1D5090DF" w14:textId="77E976C8" w:rsidR="00844728" w:rsidRDefault="005C1815" w:rsidP="00DB2DD4">
      <w:pPr>
        <w:pStyle w:val="BodyText"/>
        <w:keepNext/>
        <w:rPr>
          <w:color w:val="000000" w:themeColor="text1"/>
        </w:rPr>
      </w:pPr>
      <w:r>
        <w:rPr>
          <w:noProof/>
          <w:color w:val="000000" w:themeColor="text1"/>
        </w:rPr>
        <w:drawing>
          <wp:inline distT="0" distB="0" distL="0" distR="0" wp14:anchorId="2CB3DDC9" wp14:editId="263F6434">
            <wp:extent cx="5486400" cy="3488055"/>
            <wp:effectExtent l="152400" t="152400" r="361950" b="360045"/>
            <wp:docPr id="13" name="Picture 13" descr="../../../../Desktop/Screen%20Shot%202018-07-09%20at%201.47.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7-09%20at%201.47.52%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4880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35AAAC3" w14:textId="44D6BAB1" w:rsidR="003A6C00" w:rsidRDefault="003A6C00" w:rsidP="003A6C00">
      <w:pPr>
        <w:pStyle w:val="BodyText"/>
      </w:pPr>
      <w:r>
        <w:t xml:space="preserve">Since </w:t>
      </w:r>
      <w:r w:rsidR="009C3268">
        <w:t>Watson Search with Local Context</w:t>
      </w:r>
      <w:r>
        <w:t xml:space="preserve"> could potentially take a long time to complete depending on the performance of QRadar Advisor, additional configuration settings are available in the </w:t>
      </w:r>
      <w:proofErr w:type="spellStart"/>
      <w:r>
        <w:t>app.config</w:t>
      </w:r>
      <w:proofErr w:type="spellEnd"/>
      <w:r>
        <w:t xml:space="preserve"> file. </w:t>
      </w:r>
    </w:p>
    <w:tbl>
      <w:tblPr>
        <w:tblStyle w:val="TableGrid"/>
        <w:tblW w:w="0" w:type="auto"/>
        <w:tblLook w:val="04A0" w:firstRow="1" w:lastRow="0" w:firstColumn="1" w:lastColumn="0" w:noHBand="0" w:noVBand="1"/>
      </w:tblPr>
      <w:tblGrid>
        <w:gridCol w:w="1951"/>
        <w:gridCol w:w="6679"/>
      </w:tblGrid>
      <w:tr w:rsidR="003A6C00" w:rsidRPr="00315D94" w14:paraId="01AC95F6" w14:textId="77777777" w:rsidTr="00823076">
        <w:tc>
          <w:tcPr>
            <w:tcW w:w="1882" w:type="dxa"/>
            <w:shd w:val="clear" w:color="auto" w:fill="C2D69B" w:themeFill="accent3" w:themeFillTint="99"/>
          </w:tcPr>
          <w:p w14:paraId="2855EE9C" w14:textId="77777777" w:rsidR="003A6C00" w:rsidRPr="00823076" w:rsidRDefault="003A6C00" w:rsidP="008F1FB7">
            <w:pPr>
              <w:pStyle w:val="BodyText"/>
              <w:rPr>
                <w:b/>
              </w:rPr>
            </w:pPr>
            <w:r w:rsidRPr="00823076">
              <w:rPr>
                <w:b/>
              </w:rPr>
              <w:t>Setting</w:t>
            </w:r>
          </w:p>
        </w:tc>
        <w:tc>
          <w:tcPr>
            <w:tcW w:w="6748" w:type="dxa"/>
            <w:shd w:val="clear" w:color="auto" w:fill="C2D69B" w:themeFill="accent3" w:themeFillTint="99"/>
          </w:tcPr>
          <w:p w14:paraId="03AF9325" w14:textId="77777777" w:rsidR="003A6C00" w:rsidRPr="00823076" w:rsidRDefault="003A6C00" w:rsidP="008F1FB7">
            <w:pPr>
              <w:pStyle w:val="BodyText"/>
              <w:rPr>
                <w:b/>
              </w:rPr>
            </w:pPr>
            <w:r w:rsidRPr="00823076">
              <w:rPr>
                <w:b/>
              </w:rPr>
              <w:t>Explanation</w:t>
            </w:r>
          </w:p>
        </w:tc>
      </w:tr>
      <w:tr w:rsidR="003A6C00" w14:paraId="465E6D01" w14:textId="77777777" w:rsidTr="008F1FB7">
        <w:tc>
          <w:tcPr>
            <w:tcW w:w="1882" w:type="dxa"/>
          </w:tcPr>
          <w:p w14:paraId="5501B597" w14:textId="25957597" w:rsidR="003A6C00" w:rsidRDefault="003A6C00" w:rsidP="008F1FB7">
            <w:pPr>
              <w:pStyle w:val="BodyText"/>
            </w:pPr>
            <w:proofErr w:type="spellStart"/>
            <w:r>
              <w:t>full_search_timeout</w:t>
            </w:r>
            <w:proofErr w:type="spellEnd"/>
          </w:p>
        </w:tc>
        <w:tc>
          <w:tcPr>
            <w:tcW w:w="6748" w:type="dxa"/>
          </w:tcPr>
          <w:p w14:paraId="3DA036AD" w14:textId="04BCB7A6" w:rsidR="003A6C00" w:rsidRDefault="003A6C00" w:rsidP="008F1FB7">
            <w:pPr>
              <w:pStyle w:val="BodyText"/>
            </w:pPr>
            <w:r>
              <w:t>Timeout in seconds. It is the time the function waits for the result returned from QRadar Advisor. It is optional, and defaulted to 1200 seconds if absent.</w:t>
            </w:r>
          </w:p>
        </w:tc>
      </w:tr>
      <w:tr w:rsidR="003A6C00" w14:paraId="1FD5798C" w14:textId="77777777" w:rsidTr="008F1FB7">
        <w:trPr>
          <w:trHeight w:val="395"/>
        </w:trPr>
        <w:tc>
          <w:tcPr>
            <w:tcW w:w="1882" w:type="dxa"/>
          </w:tcPr>
          <w:p w14:paraId="2F889741" w14:textId="3F4C8965" w:rsidR="003A6C00" w:rsidRDefault="003A6C00" w:rsidP="008F1FB7">
            <w:pPr>
              <w:pStyle w:val="BodyText"/>
            </w:pPr>
            <w:proofErr w:type="spellStart"/>
            <w:r>
              <w:t>full_search_period</w:t>
            </w:r>
            <w:proofErr w:type="spellEnd"/>
          </w:p>
        </w:tc>
        <w:tc>
          <w:tcPr>
            <w:tcW w:w="6748" w:type="dxa"/>
          </w:tcPr>
          <w:p w14:paraId="261F74ED" w14:textId="77777777" w:rsidR="003A6C00" w:rsidRDefault="003A6C00" w:rsidP="008F1FB7">
            <w:pPr>
              <w:pStyle w:val="BodyText"/>
            </w:pPr>
            <w:r>
              <w:t>In seconds. It specifies how often the function checks the search status. It is optional, and defaulted to 5 seconds if absent.</w:t>
            </w:r>
          </w:p>
        </w:tc>
      </w:tr>
    </w:tbl>
    <w:p w14:paraId="1F617126" w14:textId="548EFB1F" w:rsidR="00CA6E85" w:rsidRDefault="008F1FB7">
      <w:pPr>
        <w:pStyle w:val="Heading20"/>
      </w:pPr>
      <w:bookmarkStart w:id="12" w:name="_Toc510253273"/>
      <w:bookmarkEnd w:id="9"/>
      <w:r>
        <w:lastRenderedPageBreak/>
        <w:t xml:space="preserve">Example </w:t>
      </w:r>
      <w:proofErr w:type="gramStart"/>
      <w:r>
        <w:t xml:space="preserve">of </w:t>
      </w:r>
      <w:r w:rsidR="00CA6E85">
        <w:t xml:space="preserve"> </w:t>
      </w:r>
      <w:r w:rsidR="004B3C43">
        <w:t>Watson</w:t>
      </w:r>
      <w:proofErr w:type="gramEnd"/>
      <w:r w:rsidR="004B3C43">
        <w:t xml:space="preserve"> Search</w:t>
      </w:r>
    </w:p>
    <w:p w14:paraId="44A7D3ED" w14:textId="1A579E05" w:rsidR="00CA6E85" w:rsidRDefault="008F1FB7" w:rsidP="00823076">
      <w:pPr>
        <w:pStyle w:val="BodyText"/>
        <w:keepNext/>
      </w:pPr>
      <w:r>
        <w:t>This example workflow invokes the function “</w:t>
      </w:r>
      <w:r w:rsidR="004B3C43">
        <w:t>Watson Search</w:t>
      </w:r>
      <w:r>
        <w:t>”. The function</w:t>
      </w:r>
      <w:r w:rsidR="00CA6E85">
        <w:t xml:space="preserve"> calls the QRadar Advisor REST API to perform a quick search on an indicator. </w:t>
      </w:r>
    </w:p>
    <w:p w14:paraId="4F92FFA3" w14:textId="425C272B" w:rsidR="00CA6E85" w:rsidRDefault="00CA6E85" w:rsidP="00823076">
      <w:pPr>
        <w:pStyle w:val="BodyText"/>
        <w:keepNext/>
      </w:pPr>
      <w:r>
        <w:t>To use th</w:t>
      </w:r>
      <w:r w:rsidR="000121EA">
        <w:t>is</w:t>
      </w:r>
      <w:r>
        <w:t xml:space="preserve"> example workflow, </w:t>
      </w:r>
      <w:r w:rsidR="008E257F">
        <w:t xml:space="preserve">the </w:t>
      </w:r>
      <w:r>
        <w:t>user create</w:t>
      </w:r>
      <w:r w:rsidR="004B3C43">
        <w:t>s</w:t>
      </w:r>
      <w:r>
        <w:t xml:space="preserve"> an incident and then adds an artifact with the </w:t>
      </w:r>
      <w:r w:rsidR="008E257F">
        <w:t xml:space="preserve">desired artifact </w:t>
      </w:r>
      <w:r>
        <w:t xml:space="preserve">type as shown in the </w:t>
      </w:r>
      <w:r w:rsidR="004B3C43">
        <w:t>Watson Search with Local Context</w:t>
      </w:r>
      <w:r>
        <w:t xml:space="preserve"> function. </w:t>
      </w:r>
    </w:p>
    <w:p w14:paraId="67485287" w14:textId="3F142A1E" w:rsidR="00CA6E85" w:rsidRDefault="00CA6E85" w:rsidP="00823076">
      <w:pPr>
        <w:pStyle w:val="BodyText"/>
        <w:keepNext/>
      </w:pPr>
      <w:r>
        <w:t xml:space="preserve">The QRadar Advisor REST API for </w:t>
      </w:r>
      <w:r w:rsidR="004B3C43">
        <w:t>Watson Search</w:t>
      </w:r>
      <w:r>
        <w:t xml:space="preserve"> returns </w:t>
      </w:r>
      <w:r w:rsidR="008E257F">
        <w:t xml:space="preserve">data </w:t>
      </w:r>
      <w:r>
        <w:t xml:space="preserve">in </w:t>
      </w:r>
      <w:proofErr w:type="spellStart"/>
      <w:r>
        <w:t>json</w:t>
      </w:r>
      <w:proofErr w:type="spellEnd"/>
      <w:r>
        <w:t xml:space="preserve"> format. The </w:t>
      </w:r>
      <w:proofErr w:type="spellStart"/>
      <w:r>
        <w:t>json</w:t>
      </w:r>
      <w:proofErr w:type="spellEnd"/>
      <w:r>
        <w:t xml:space="preserve"> dictionary contains two lists, one for </w:t>
      </w:r>
      <w:proofErr w:type="spellStart"/>
      <w:r>
        <w:t>suspicious_observables</w:t>
      </w:r>
      <w:proofErr w:type="spellEnd"/>
      <w:r>
        <w:t xml:space="preserve">, and the other for </w:t>
      </w:r>
      <w:proofErr w:type="spellStart"/>
      <w:r>
        <w:t>other_observables</w:t>
      </w:r>
      <w:proofErr w:type="spellEnd"/>
      <w:r>
        <w:t>. In the post-process script</w:t>
      </w:r>
      <w:r w:rsidR="008A272A">
        <w:t xml:space="preserve"> of this example workflow</w:t>
      </w:r>
      <w:r>
        <w:t xml:space="preserve">, the </w:t>
      </w:r>
      <w:proofErr w:type="spellStart"/>
      <w:r>
        <w:t>suspicious_observables</w:t>
      </w:r>
      <w:proofErr w:type="spellEnd"/>
      <w:r>
        <w:t xml:space="preserve"> are mapped to default </w:t>
      </w:r>
      <w:r w:rsidR="004B3C43">
        <w:t>artifact types</w:t>
      </w:r>
      <w:r>
        <w:t>, using a dictionary defined there.</w:t>
      </w:r>
      <w:r w:rsidR="004B3C43" w:rsidDel="004B3C43">
        <w:t xml:space="preserve"> </w:t>
      </w:r>
      <w:r w:rsidR="004B3C43">
        <w:t>The user can easily map observables to custom artifacts by modifying the dictionary mapping.</w:t>
      </w:r>
    </w:p>
    <w:p w14:paraId="34818E73" w14:textId="326D9B95" w:rsidR="00CA6E85" w:rsidRDefault="00CA6E85" w:rsidP="00823076">
      <w:pPr>
        <w:pStyle w:val="BodyText"/>
        <w:keepNext/>
      </w:pPr>
      <w:r>
        <w:t xml:space="preserve">Note the </w:t>
      </w:r>
      <w:proofErr w:type="spellStart"/>
      <w:r>
        <w:t>other_observables</w:t>
      </w:r>
      <w:proofErr w:type="spellEnd"/>
      <w:r w:rsidR="008A272A">
        <w:t xml:space="preserve"> are not used in this example workflow. If user wants to make use of them, they can </w:t>
      </w:r>
      <w:r w:rsidR="008E257F">
        <w:t xml:space="preserve">be </w:t>
      </w:r>
      <w:r w:rsidR="008A272A">
        <w:t xml:space="preserve">accessed in the post-process script as </w:t>
      </w:r>
      <w:proofErr w:type="spellStart"/>
      <w:r w:rsidR="008A272A">
        <w:t>results.other_observables</w:t>
      </w:r>
      <w:proofErr w:type="spellEnd"/>
      <w:r w:rsidR="008A272A">
        <w:t>.</w:t>
      </w:r>
    </w:p>
    <w:p w14:paraId="1FB8760D" w14:textId="44F543F8" w:rsidR="008A272A" w:rsidRDefault="008A272A" w:rsidP="00CA6E85">
      <w:pPr>
        <w:pStyle w:val="BodyText"/>
      </w:pPr>
      <w:r>
        <w:t>In the following example, a</w:t>
      </w:r>
      <w:r w:rsidR="008E257F">
        <w:t xml:space="preserve"> Watson Search on the artifact, “</w:t>
      </w:r>
      <w:proofErr w:type="spellStart"/>
      <w:r w:rsidR="008E257F">
        <w:t>jsmith</w:t>
      </w:r>
      <w:proofErr w:type="spellEnd"/>
      <w:r w:rsidR="008E257F">
        <w:t>”, is initiated when selecting Watson Search from the artifact menu</w:t>
      </w:r>
      <w:r>
        <w:t xml:space="preserve">. </w:t>
      </w:r>
    </w:p>
    <w:p w14:paraId="6F6D1201" w14:textId="103D50BF" w:rsidR="008A272A" w:rsidRDefault="00210186" w:rsidP="00CA6E85">
      <w:pPr>
        <w:pStyle w:val="BodyText"/>
      </w:pPr>
      <w:r>
        <w:rPr>
          <w:noProof/>
        </w:rPr>
        <w:drawing>
          <wp:inline distT="0" distB="0" distL="0" distR="0" wp14:anchorId="21B8E8B0" wp14:editId="43F22FCC">
            <wp:extent cx="5486400" cy="3282950"/>
            <wp:effectExtent l="152400" t="152400" r="361950" b="3556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ws user.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3282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D45AEA5" w14:textId="500C2465" w:rsidR="008A272A" w:rsidRDefault="008A272A" w:rsidP="00823076">
      <w:pPr>
        <w:pStyle w:val="BodyText"/>
        <w:keepNext/>
      </w:pPr>
      <w:r>
        <w:lastRenderedPageBreak/>
        <w:t xml:space="preserve">For this example, the </w:t>
      </w:r>
      <w:r w:rsidR="00210186">
        <w:t xml:space="preserve">Watson Search </w:t>
      </w:r>
      <w:proofErr w:type="spellStart"/>
      <w:r>
        <w:t>search</w:t>
      </w:r>
      <w:proofErr w:type="spellEnd"/>
      <w:r>
        <w:t xml:space="preserve"> of “</w:t>
      </w:r>
      <w:proofErr w:type="spellStart"/>
      <w:r>
        <w:t>jsmith</w:t>
      </w:r>
      <w:proofErr w:type="spellEnd"/>
      <w:r>
        <w:t xml:space="preserve">” does not return any suspicious observables. As a result, no new artifacts are added. A note was added to the incident to </w:t>
      </w:r>
      <w:r w:rsidR="00210186">
        <w:t xml:space="preserve">summarize </w:t>
      </w:r>
      <w:r>
        <w:t>this.</w:t>
      </w:r>
    </w:p>
    <w:p w14:paraId="5B36AFC2" w14:textId="7CDD1EB0" w:rsidR="008A272A" w:rsidRDefault="006472DB" w:rsidP="00CA6E85">
      <w:pPr>
        <w:pStyle w:val="BodyText"/>
      </w:pPr>
      <w:r>
        <w:rPr>
          <w:noProof/>
        </w:rPr>
        <w:drawing>
          <wp:inline distT="0" distB="0" distL="0" distR="0" wp14:anchorId="4C7B13E8" wp14:editId="0F0309F7">
            <wp:extent cx="5486400" cy="2275205"/>
            <wp:effectExtent l="152400" t="152400" r="361950" b="3536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 ws note.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22752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327A18" w14:textId="37999AE6" w:rsidR="008A272A" w:rsidRDefault="000121EA" w:rsidP="008A272A">
      <w:pPr>
        <w:pStyle w:val="Heading20"/>
      </w:pPr>
      <w:r>
        <w:lastRenderedPageBreak/>
        <w:t>Example of</w:t>
      </w:r>
      <w:r w:rsidR="008A272A">
        <w:t xml:space="preserve"> QRadar Advisor </w:t>
      </w:r>
      <w:r w:rsidR="00ED44C7">
        <w:t>Offense Analysis</w:t>
      </w:r>
    </w:p>
    <w:p w14:paraId="6BDC5DEC" w14:textId="11FC18B8" w:rsidR="00D50E31" w:rsidRDefault="00D50E31" w:rsidP="006519D0">
      <w:pPr>
        <w:pStyle w:val="BodyText"/>
        <w:keepNext/>
      </w:pPr>
      <w:r>
        <w:t>This example workflow invokes two functions</w:t>
      </w:r>
      <w:r w:rsidR="00F21382">
        <w:t>.</w:t>
      </w:r>
    </w:p>
    <w:tbl>
      <w:tblPr>
        <w:tblStyle w:val="TableGrid"/>
        <w:tblW w:w="8995" w:type="dxa"/>
        <w:tblLayout w:type="fixed"/>
        <w:tblLook w:val="04A0" w:firstRow="1" w:lastRow="0" w:firstColumn="1" w:lastColumn="0" w:noHBand="0" w:noVBand="1"/>
      </w:tblPr>
      <w:tblGrid>
        <w:gridCol w:w="1795"/>
        <w:gridCol w:w="3240"/>
        <w:gridCol w:w="1440"/>
        <w:gridCol w:w="2520"/>
      </w:tblGrid>
      <w:tr w:rsidR="00F21382" w:rsidRPr="00315D94" w14:paraId="4BCCE2A0" w14:textId="275EB0C2" w:rsidTr="006519D0">
        <w:tc>
          <w:tcPr>
            <w:tcW w:w="1795" w:type="dxa"/>
            <w:shd w:val="clear" w:color="auto" w:fill="C2D69B" w:themeFill="accent3" w:themeFillTint="99"/>
          </w:tcPr>
          <w:p w14:paraId="455F51E7" w14:textId="360A9E4E" w:rsidR="00F21382" w:rsidRPr="00823076" w:rsidRDefault="00F21382" w:rsidP="006519D0">
            <w:pPr>
              <w:pStyle w:val="BodyText"/>
              <w:keepNext/>
              <w:rPr>
                <w:b/>
              </w:rPr>
            </w:pPr>
            <w:r>
              <w:rPr>
                <w:b/>
              </w:rPr>
              <w:t>Function</w:t>
            </w:r>
          </w:p>
        </w:tc>
        <w:tc>
          <w:tcPr>
            <w:tcW w:w="3240" w:type="dxa"/>
            <w:shd w:val="clear" w:color="auto" w:fill="C2D69B" w:themeFill="accent3" w:themeFillTint="99"/>
          </w:tcPr>
          <w:p w14:paraId="74D5DEAF" w14:textId="77777777" w:rsidR="00F21382" w:rsidRPr="00823076" w:rsidRDefault="00F21382" w:rsidP="006519D0">
            <w:pPr>
              <w:pStyle w:val="BodyText"/>
              <w:keepNext/>
              <w:rPr>
                <w:b/>
              </w:rPr>
            </w:pPr>
            <w:r w:rsidRPr="00823076">
              <w:rPr>
                <w:b/>
              </w:rPr>
              <w:t>Explanation</w:t>
            </w:r>
          </w:p>
        </w:tc>
        <w:tc>
          <w:tcPr>
            <w:tcW w:w="1440" w:type="dxa"/>
            <w:shd w:val="clear" w:color="auto" w:fill="C2D69B" w:themeFill="accent3" w:themeFillTint="99"/>
          </w:tcPr>
          <w:p w14:paraId="22A72A6D" w14:textId="25803C1D" w:rsidR="00F21382" w:rsidRPr="00823076" w:rsidRDefault="00F21382" w:rsidP="006519D0">
            <w:pPr>
              <w:pStyle w:val="BodyText"/>
              <w:keepNext/>
              <w:rPr>
                <w:b/>
              </w:rPr>
            </w:pPr>
            <w:r>
              <w:rPr>
                <w:b/>
              </w:rPr>
              <w:t>Package</w:t>
            </w:r>
          </w:p>
        </w:tc>
        <w:tc>
          <w:tcPr>
            <w:tcW w:w="2520" w:type="dxa"/>
            <w:shd w:val="clear" w:color="auto" w:fill="C2D69B" w:themeFill="accent3" w:themeFillTint="99"/>
          </w:tcPr>
          <w:p w14:paraId="76AFDC03" w14:textId="0DC97C9A" w:rsidR="00F21382" w:rsidRPr="00823076" w:rsidRDefault="00F21382" w:rsidP="006519D0">
            <w:pPr>
              <w:pStyle w:val="BodyText"/>
              <w:keepNext/>
              <w:rPr>
                <w:b/>
              </w:rPr>
            </w:pPr>
            <w:r>
              <w:rPr>
                <w:b/>
              </w:rPr>
              <w:t>Outputs</w:t>
            </w:r>
          </w:p>
        </w:tc>
      </w:tr>
      <w:tr w:rsidR="00F21382" w14:paraId="10A06416" w14:textId="5398619D" w:rsidTr="006519D0">
        <w:tc>
          <w:tcPr>
            <w:tcW w:w="1795" w:type="dxa"/>
          </w:tcPr>
          <w:p w14:paraId="0E1EE221" w14:textId="1AD840C6" w:rsidR="00F21382" w:rsidRDefault="00F21382" w:rsidP="006519D0">
            <w:pPr>
              <w:pStyle w:val="BodyText"/>
              <w:keepNext/>
            </w:pPr>
            <w:r>
              <w:t>QRadar Advisor Offense Analysis</w:t>
            </w:r>
          </w:p>
        </w:tc>
        <w:tc>
          <w:tcPr>
            <w:tcW w:w="3240" w:type="dxa"/>
          </w:tcPr>
          <w:p w14:paraId="1EBC0BFA" w14:textId="222CC5BC" w:rsidR="005B264A" w:rsidRDefault="005B264A" w:rsidP="006519D0">
            <w:pPr>
              <w:pStyle w:val="ListBullet"/>
              <w:keepNext/>
              <w:numPr>
                <w:ilvl w:val="0"/>
                <w:numId w:val="0"/>
              </w:numPr>
              <w:ind w:left="360" w:hanging="360"/>
            </w:pPr>
            <w:r>
              <w:t>Call QRadar Advisor API</w:t>
            </w:r>
          </w:p>
          <w:p w14:paraId="62F1301A" w14:textId="65C3AC76" w:rsidR="00F21382" w:rsidRDefault="00F21382" w:rsidP="006519D0">
            <w:pPr>
              <w:pStyle w:val="ListBullet"/>
              <w:keepNext/>
            </w:pPr>
            <w:r>
              <w:t>get the insights of a QRadar Advisor offense.</w:t>
            </w:r>
          </w:p>
          <w:p w14:paraId="51D5C2D6" w14:textId="7539AFE3" w:rsidR="00F21382" w:rsidRDefault="00F21382" w:rsidP="006519D0">
            <w:pPr>
              <w:pStyle w:val="ListBullet"/>
              <w:keepNext/>
            </w:pPr>
            <w:r>
              <w:t>perform analysis of the offense.</w:t>
            </w:r>
          </w:p>
        </w:tc>
        <w:tc>
          <w:tcPr>
            <w:tcW w:w="1440" w:type="dxa"/>
          </w:tcPr>
          <w:p w14:paraId="3AB7F81E" w14:textId="42AE8315" w:rsidR="00F21382" w:rsidRDefault="00F21382" w:rsidP="006519D0">
            <w:pPr>
              <w:pStyle w:val="BodyText"/>
              <w:keepNext/>
            </w:pPr>
            <w:r>
              <w:t>QRadar Advisor integration</w:t>
            </w:r>
          </w:p>
        </w:tc>
        <w:tc>
          <w:tcPr>
            <w:tcW w:w="2520" w:type="dxa"/>
          </w:tcPr>
          <w:p w14:paraId="72BC6572" w14:textId="28BB0E9B" w:rsidR="00F21382" w:rsidRDefault="00F21382" w:rsidP="006519D0">
            <w:pPr>
              <w:pStyle w:val="BodyText"/>
              <w:keepNext/>
              <w:numPr>
                <w:ilvl w:val="0"/>
                <w:numId w:val="44"/>
              </w:numPr>
            </w:pPr>
            <w:r>
              <w:t>QRadar Advisor Observable data table</w:t>
            </w:r>
          </w:p>
          <w:p w14:paraId="2B2C2401" w14:textId="73B19EA6" w:rsidR="00F21382" w:rsidRDefault="00F21382" w:rsidP="006519D0">
            <w:pPr>
              <w:pStyle w:val="BodyText"/>
              <w:keepNext/>
              <w:numPr>
                <w:ilvl w:val="0"/>
                <w:numId w:val="44"/>
              </w:numPr>
            </w:pPr>
            <w:r>
              <w:t>Incident note</w:t>
            </w:r>
          </w:p>
          <w:p w14:paraId="067A794B" w14:textId="3BFC9AE0" w:rsidR="00F21382" w:rsidRDefault="00F21382" w:rsidP="006519D0">
            <w:pPr>
              <w:pStyle w:val="BodyText"/>
              <w:keepNext/>
              <w:numPr>
                <w:ilvl w:val="0"/>
                <w:numId w:val="44"/>
              </w:numPr>
            </w:pPr>
            <w:r>
              <w:t>Task</w:t>
            </w:r>
          </w:p>
          <w:p w14:paraId="17E5AE10" w14:textId="1738A270" w:rsidR="00F21382" w:rsidRDefault="00F21382" w:rsidP="006519D0">
            <w:pPr>
              <w:pStyle w:val="BodyText"/>
              <w:keepNext/>
            </w:pPr>
          </w:p>
        </w:tc>
      </w:tr>
      <w:tr w:rsidR="00F21382" w14:paraId="6C845B87" w14:textId="6153501C" w:rsidTr="006519D0">
        <w:trPr>
          <w:trHeight w:val="395"/>
        </w:trPr>
        <w:tc>
          <w:tcPr>
            <w:tcW w:w="1795" w:type="dxa"/>
          </w:tcPr>
          <w:p w14:paraId="742C5962" w14:textId="411D8E00" w:rsidR="00F21382" w:rsidRDefault="00F21382" w:rsidP="006519D0">
            <w:pPr>
              <w:pStyle w:val="BodyText"/>
              <w:keepNext/>
            </w:pPr>
            <w:r>
              <w:t>MITRE tactic information</w:t>
            </w:r>
          </w:p>
        </w:tc>
        <w:tc>
          <w:tcPr>
            <w:tcW w:w="3240" w:type="dxa"/>
          </w:tcPr>
          <w:p w14:paraId="646E0A0C" w14:textId="25DD7DA1" w:rsidR="00F21382" w:rsidRDefault="005B264A" w:rsidP="006519D0">
            <w:pPr>
              <w:pStyle w:val="ListBullet"/>
              <w:keepNext/>
              <w:numPr>
                <w:ilvl w:val="0"/>
                <w:numId w:val="0"/>
              </w:numPr>
            </w:pPr>
            <w:r>
              <w:t>C</w:t>
            </w:r>
            <w:r w:rsidR="00F21382">
              <w:t xml:space="preserve">all the MITRE STIX TAXII server to get information about the MITRE ATTACK tactic(s). </w:t>
            </w:r>
          </w:p>
        </w:tc>
        <w:tc>
          <w:tcPr>
            <w:tcW w:w="1440" w:type="dxa"/>
          </w:tcPr>
          <w:p w14:paraId="751BED58" w14:textId="7CA83C5B" w:rsidR="00F21382" w:rsidRDefault="00F21382" w:rsidP="006519D0">
            <w:pPr>
              <w:pStyle w:val="BodyText"/>
              <w:keepNext/>
            </w:pPr>
            <w:r>
              <w:t>MITRE integration</w:t>
            </w:r>
          </w:p>
        </w:tc>
        <w:tc>
          <w:tcPr>
            <w:tcW w:w="2520" w:type="dxa"/>
          </w:tcPr>
          <w:p w14:paraId="3CDF7F88" w14:textId="77777777" w:rsidR="00F21382" w:rsidRDefault="00F21382" w:rsidP="006519D0">
            <w:pPr>
              <w:pStyle w:val="BodyText"/>
              <w:keepNext/>
              <w:numPr>
                <w:ilvl w:val="0"/>
                <w:numId w:val="45"/>
              </w:numPr>
            </w:pPr>
            <w:r>
              <w:t>MITRE ATTACK of Incident data table</w:t>
            </w:r>
          </w:p>
          <w:p w14:paraId="54353A22" w14:textId="0E9A11B1" w:rsidR="005B264A" w:rsidRDefault="00F21382" w:rsidP="006519D0">
            <w:pPr>
              <w:pStyle w:val="BodyText"/>
              <w:keepNext/>
              <w:numPr>
                <w:ilvl w:val="0"/>
                <w:numId w:val="45"/>
              </w:numPr>
            </w:pPr>
            <w:r>
              <w:t>MITRE ATTACK te</w:t>
            </w:r>
            <w:r w:rsidR="005B264A">
              <w:t>chniques data table</w:t>
            </w:r>
          </w:p>
        </w:tc>
      </w:tr>
    </w:tbl>
    <w:p w14:paraId="0F4D152D" w14:textId="77777777" w:rsidR="00F21382" w:rsidRDefault="00F21382" w:rsidP="006519D0">
      <w:pPr>
        <w:pStyle w:val="BodyText"/>
        <w:keepNext/>
      </w:pPr>
    </w:p>
    <w:p w14:paraId="77BC33DC" w14:textId="0443FE8F" w:rsidR="00D50E31" w:rsidRDefault="00D50E31" w:rsidP="005B264A">
      <w:pPr>
        <w:pStyle w:val="BodyText"/>
      </w:pPr>
      <w:r>
        <w:rPr>
          <w:noProof/>
        </w:rPr>
        <w:drawing>
          <wp:inline distT="0" distB="0" distL="0" distR="0" wp14:anchorId="408D2CEF" wp14:editId="799792ED">
            <wp:extent cx="5486400" cy="23990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2-20 at 9.03.11 AM.png"/>
                    <pic:cNvPicPr/>
                  </pic:nvPicPr>
                  <pic:blipFill>
                    <a:blip r:embed="rId28"/>
                    <a:stretch>
                      <a:fillRect/>
                    </a:stretch>
                  </pic:blipFill>
                  <pic:spPr>
                    <a:xfrm>
                      <a:off x="0" y="0"/>
                      <a:ext cx="5486400" cy="2399030"/>
                    </a:xfrm>
                    <a:prstGeom prst="rect">
                      <a:avLst/>
                    </a:prstGeom>
                  </pic:spPr>
                </pic:pic>
              </a:graphicData>
            </a:graphic>
          </wp:inline>
        </w:drawing>
      </w:r>
    </w:p>
    <w:p w14:paraId="108CFD07" w14:textId="00B6308B" w:rsidR="005B264A" w:rsidRDefault="005B264A" w:rsidP="006519D0">
      <w:pPr>
        <w:pStyle w:val="BodyText"/>
        <w:keepNext/>
      </w:pPr>
      <w:r>
        <w:lastRenderedPageBreak/>
        <w:t>Th</w:t>
      </w:r>
      <w:r w:rsidR="00F3025A">
        <w:t xml:space="preserve">e following </w:t>
      </w:r>
      <w:r>
        <w:t>data flow diagram shows how these two functions work</w:t>
      </w:r>
      <w:r w:rsidR="00EF3DF0">
        <w:t xml:space="preserve"> together</w:t>
      </w:r>
      <w:r w:rsidR="003C273F">
        <w:t xml:space="preserve"> with this example workflow</w:t>
      </w:r>
      <w:r>
        <w:t>.</w:t>
      </w:r>
    </w:p>
    <w:p w14:paraId="15F84AC6" w14:textId="6FDC582D" w:rsidR="005B264A" w:rsidRDefault="003C273F" w:rsidP="006519D0">
      <w:pPr>
        <w:pStyle w:val="BodyText"/>
        <w:jc w:val="center"/>
      </w:pPr>
      <w:r>
        <w:rPr>
          <w:noProof/>
        </w:rPr>
        <w:drawing>
          <wp:inline distT="0" distB="0" distL="0" distR="0" wp14:anchorId="732FB187" wp14:editId="11FAD6A4">
            <wp:extent cx="5486400" cy="58470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ffenseAnalysisDataFlow.png"/>
                    <pic:cNvPicPr/>
                  </pic:nvPicPr>
                  <pic:blipFill>
                    <a:blip r:embed="rId29"/>
                    <a:stretch>
                      <a:fillRect/>
                    </a:stretch>
                  </pic:blipFill>
                  <pic:spPr>
                    <a:xfrm>
                      <a:off x="0" y="0"/>
                      <a:ext cx="5486400" cy="5847080"/>
                    </a:xfrm>
                    <a:prstGeom prst="rect">
                      <a:avLst/>
                    </a:prstGeom>
                  </pic:spPr>
                </pic:pic>
              </a:graphicData>
            </a:graphic>
          </wp:inline>
        </w:drawing>
      </w:r>
    </w:p>
    <w:p w14:paraId="319D3739" w14:textId="7C0F1D10" w:rsidR="00ED44C7" w:rsidRDefault="00ED44C7" w:rsidP="00ED44C7">
      <w:pPr>
        <w:pStyle w:val="BodyText"/>
      </w:pPr>
      <w:r>
        <w:t>The</w:t>
      </w:r>
      <w:r w:rsidR="008F6B95">
        <w:t xml:space="preserve"> QRadar Advisor</w:t>
      </w:r>
      <w:r>
        <w:t xml:space="preserve"> return of insights is in </w:t>
      </w:r>
      <w:proofErr w:type="spellStart"/>
      <w:r>
        <w:t>json</w:t>
      </w:r>
      <w:proofErr w:type="spellEnd"/>
      <w:r>
        <w:t xml:space="preserve"> format, and the result of an analysis is in STIX format. </w:t>
      </w:r>
    </w:p>
    <w:p w14:paraId="00CBD551" w14:textId="3354CB51" w:rsidR="001010DF" w:rsidRDefault="008F6B95" w:rsidP="00ED44C7">
      <w:pPr>
        <w:pStyle w:val="BodyText"/>
      </w:pPr>
      <w:r>
        <w:t xml:space="preserve">Similar to the </w:t>
      </w:r>
      <w:r w:rsidR="007E3EDB">
        <w:t>Watson Search with Local Context</w:t>
      </w:r>
      <w:r>
        <w:t>, th</w:t>
      </w:r>
      <w:r w:rsidR="00D50E31">
        <w:t xml:space="preserve">e QRadar Advisor Offense Analysis </w:t>
      </w:r>
      <w:r>
        <w:t xml:space="preserve">generates a HTML representation </w:t>
      </w:r>
      <w:r w:rsidR="007E3EDB">
        <w:t xml:space="preserve">of </w:t>
      </w:r>
      <w:r>
        <w:t>the STIX data. It also extracts observables from the STIX objects.</w:t>
      </w:r>
    </w:p>
    <w:p w14:paraId="42F4FAEC" w14:textId="33028DBE" w:rsidR="001010DF" w:rsidRDefault="001010DF" w:rsidP="006519D0">
      <w:pPr>
        <w:pStyle w:val="BodyText"/>
        <w:keepNext/>
      </w:pPr>
      <w:r>
        <w:lastRenderedPageBreak/>
        <w:t xml:space="preserve">Just like </w:t>
      </w:r>
      <w:r w:rsidR="007E3EDB">
        <w:t>Watson Search with Local Context</w:t>
      </w:r>
      <w:r>
        <w:t xml:space="preserve">, </w:t>
      </w:r>
      <w:r w:rsidR="007E3EDB">
        <w:t xml:space="preserve">the </w:t>
      </w:r>
      <w:r>
        <w:t xml:space="preserve">user can also specify the return stage from the pre-process script of the example workflow. </w:t>
      </w:r>
    </w:p>
    <w:p w14:paraId="70D6F575" w14:textId="114AE1F9" w:rsidR="001010DF" w:rsidRDefault="001010DF" w:rsidP="00ED44C7">
      <w:pPr>
        <w:pStyle w:val="BodyText"/>
      </w:pPr>
      <w:r>
        <w:rPr>
          <w:noProof/>
        </w:rPr>
        <w:drawing>
          <wp:inline distT="0" distB="0" distL="0" distR="0" wp14:anchorId="1219ED78" wp14:editId="4C5498F8">
            <wp:extent cx="5479415" cy="1557655"/>
            <wp:effectExtent l="152400" t="152400" r="368935" b="366395"/>
            <wp:docPr id="22" name="Picture 22" descr="../../../../Desktop/Screen%20Shot%202018-07-09%20at%202.26.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7-09%20at%202.26.47%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9415" cy="1557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18FEAB13" w14:textId="7BEDC6A2" w:rsidR="001010DF" w:rsidRDefault="001010DF" w:rsidP="00ED44C7">
      <w:pPr>
        <w:pStyle w:val="BodyText"/>
      </w:pPr>
      <w:r>
        <w:t xml:space="preserve">One more setting is </w:t>
      </w:r>
      <w:proofErr w:type="spellStart"/>
      <w:r>
        <w:t>qradar_analysis_restart_if_existed</w:t>
      </w:r>
      <w:proofErr w:type="spellEnd"/>
      <w:r>
        <w:t xml:space="preserve">. If this flag is set to Yes, the function restarts a new analysis even if </w:t>
      </w:r>
      <w:r w:rsidR="007E3EDB">
        <w:t xml:space="preserve">a </w:t>
      </w:r>
      <w:r>
        <w:t xml:space="preserve">previous result exists for this offense. </w:t>
      </w:r>
    </w:p>
    <w:p w14:paraId="28C9475D" w14:textId="5D210F08" w:rsidR="00ED44C7" w:rsidRDefault="008F6B95" w:rsidP="00ED44C7">
      <w:pPr>
        <w:pStyle w:val="BodyText"/>
      </w:pPr>
      <w:r>
        <w:t>In the post-process script</w:t>
      </w:r>
      <w:r w:rsidR="00A73023">
        <w:t xml:space="preserve"> of the “QRadar Advisor Offense Analysis”</w:t>
      </w:r>
      <w:r>
        <w:t xml:space="preserve">, the HTML representation is used to create a note. The observables are used to </w:t>
      </w:r>
      <w:r w:rsidR="007E3EDB">
        <w:t xml:space="preserve">populate </w:t>
      </w:r>
      <w:r>
        <w:t xml:space="preserve">the “QRadar Advisor </w:t>
      </w:r>
      <w:r w:rsidR="007E3EDB">
        <w:t>analysis results</w:t>
      </w:r>
      <w:r>
        <w:t>” data table. The insights are used to create a task.</w:t>
      </w:r>
    </w:p>
    <w:p w14:paraId="527E39E0" w14:textId="5708B5F8" w:rsidR="008F6B95" w:rsidRDefault="00A73023" w:rsidP="00ED44C7">
      <w:pPr>
        <w:pStyle w:val="BodyText"/>
      </w:pPr>
      <w:r>
        <w:rPr>
          <w:noProof/>
        </w:rPr>
        <w:drawing>
          <wp:inline distT="0" distB="0" distL="0" distR="0" wp14:anchorId="2D306BCC" wp14:editId="718DD159">
            <wp:extent cx="5486400" cy="34950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2-19 at 2.16.56 PM.png"/>
                    <pic:cNvPicPr/>
                  </pic:nvPicPr>
                  <pic:blipFill>
                    <a:blip r:embed="rId31"/>
                    <a:stretch>
                      <a:fillRect/>
                    </a:stretch>
                  </pic:blipFill>
                  <pic:spPr>
                    <a:xfrm>
                      <a:off x="0" y="0"/>
                      <a:ext cx="5486400" cy="3495040"/>
                    </a:xfrm>
                    <a:prstGeom prst="rect">
                      <a:avLst/>
                    </a:prstGeom>
                  </pic:spPr>
                </pic:pic>
              </a:graphicData>
            </a:graphic>
          </wp:inline>
        </w:drawing>
      </w:r>
    </w:p>
    <w:p w14:paraId="6DD981A1" w14:textId="0439D93E" w:rsidR="008F6B95" w:rsidRDefault="008F6B95" w:rsidP="00ED44C7">
      <w:pPr>
        <w:pStyle w:val="BodyText"/>
      </w:pPr>
      <w:r>
        <w:t xml:space="preserve">Note the raw STIX data from QRadar Advisor is accessible from the post-process script as </w:t>
      </w:r>
      <w:proofErr w:type="spellStart"/>
      <w:proofErr w:type="gramStart"/>
      <w:r>
        <w:t>results.stix</w:t>
      </w:r>
      <w:proofErr w:type="spellEnd"/>
      <w:proofErr w:type="gramEnd"/>
      <w:r>
        <w:t xml:space="preserve">, if the </w:t>
      </w:r>
      <w:r w:rsidR="00F3025A">
        <w:t xml:space="preserve">user </w:t>
      </w:r>
      <w:r>
        <w:t>wants to create custom code to parse the STIX data.</w:t>
      </w:r>
    </w:p>
    <w:p w14:paraId="405AEE4C" w14:textId="0E63A7FB" w:rsidR="00A73023" w:rsidRDefault="00F21382" w:rsidP="00ED44C7">
      <w:pPr>
        <w:pStyle w:val="BodyText"/>
      </w:pPr>
      <w:r>
        <w:t>T</w:t>
      </w:r>
      <w:r w:rsidR="00A73023">
        <w:t>he “QRadar Advisor Offense Analysis” function also returns the MITRE ATTACK tactic(s) associated with this offense. This is passed into the second function “MITRE tactic information”. The second function retrieves technique information related to the given tactic from the MITRE ATTACK STIX TAXII server. The returned information is used to populate the “MITRE ATTACK of offense” data table.</w:t>
      </w:r>
    </w:p>
    <w:p w14:paraId="0B1D31D6" w14:textId="3A4FD373" w:rsidR="00ED44C7" w:rsidRDefault="00ED44C7" w:rsidP="00823076">
      <w:pPr>
        <w:pStyle w:val="BodyText"/>
        <w:keepNext/>
      </w:pPr>
      <w:r>
        <w:lastRenderedPageBreak/>
        <w:t xml:space="preserve">To use the example workflow, a Resilient incident must </w:t>
      </w:r>
      <w:r w:rsidR="00EA418D">
        <w:t>have</w:t>
      </w:r>
      <w:r>
        <w:t xml:space="preserve"> a valid QRadar offense </w:t>
      </w:r>
      <w:r w:rsidR="00315D94">
        <w:t xml:space="preserve">ID </w:t>
      </w:r>
      <w:r>
        <w:t xml:space="preserve">stored in the </w:t>
      </w:r>
      <w:proofErr w:type="spellStart"/>
      <w:r>
        <w:t>qradar_id</w:t>
      </w:r>
      <w:proofErr w:type="spellEnd"/>
      <w:r>
        <w:t xml:space="preserve"> field.</w:t>
      </w:r>
      <w:r w:rsidR="0055055C">
        <w:t xml:space="preserve"> In the following example, </w:t>
      </w:r>
      <w:r w:rsidR="00EA418D">
        <w:t xml:space="preserve">the </w:t>
      </w:r>
      <w:r w:rsidR="0055055C">
        <w:t>incident is linked to QRadar offense 7.</w:t>
      </w:r>
    </w:p>
    <w:p w14:paraId="1C000581" w14:textId="236FB7E6" w:rsidR="00ED44C7" w:rsidRDefault="0071264F" w:rsidP="00ED44C7">
      <w:pPr>
        <w:pStyle w:val="BodyText"/>
      </w:pPr>
      <w:r>
        <w:rPr>
          <w:noProof/>
        </w:rPr>
        <w:drawing>
          <wp:inline distT="0" distB="0" distL="0" distR="0" wp14:anchorId="4D3E2A0B" wp14:editId="0C35A123">
            <wp:extent cx="5486400" cy="2921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2-19 at 2.23.54 PM.png"/>
                    <pic:cNvPicPr/>
                  </pic:nvPicPr>
                  <pic:blipFill>
                    <a:blip r:embed="rId32"/>
                    <a:stretch>
                      <a:fillRect/>
                    </a:stretch>
                  </pic:blipFill>
                  <pic:spPr>
                    <a:xfrm>
                      <a:off x="0" y="0"/>
                      <a:ext cx="5486400" cy="2921635"/>
                    </a:xfrm>
                    <a:prstGeom prst="rect">
                      <a:avLst/>
                    </a:prstGeom>
                  </pic:spPr>
                </pic:pic>
              </a:graphicData>
            </a:graphic>
          </wp:inline>
        </w:drawing>
      </w:r>
    </w:p>
    <w:p w14:paraId="7F6AD2A4" w14:textId="66A23071" w:rsidR="001010DF" w:rsidRDefault="00EA418D" w:rsidP="00ED44C7">
      <w:pPr>
        <w:pStyle w:val="BodyText"/>
      </w:pPr>
      <w:r>
        <w:t>The offense analysis begins upon selection of the rule “QRadar Advisor Offense Analysis” from the Action menu of the incident.</w:t>
      </w:r>
    </w:p>
    <w:p w14:paraId="222A2C5E" w14:textId="0FEEB339" w:rsidR="001010DF" w:rsidRDefault="0071264F" w:rsidP="00ED44C7">
      <w:pPr>
        <w:pStyle w:val="BodyText"/>
      </w:pPr>
      <w:r>
        <w:rPr>
          <w:noProof/>
        </w:rPr>
        <w:drawing>
          <wp:inline distT="0" distB="0" distL="0" distR="0" wp14:anchorId="18C79099" wp14:editId="2D8CE0CD">
            <wp:extent cx="5486400" cy="2284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2-19 at 2.25.23 PM.png"/>
                    <pic:cNvPicPr/>
                  </pic:nvPicPr>
                  <pic:blipFill>
                    <a:blip r:embed="rId33"/>
                    <a:stretch>
                      <a:fillRect/>
                    </a:stretch>
                  </pic:blipFill>
                  <pic:spPr>
                    <a:xfrm>
                      <a:off x="0" y="0"/>
                      <a:ext cx="5486400" cy="2284095"/>
                    </a:xfrm>
                    <a:prstGeom prst="rect">
                      <a:avLst/>
                    </a:prstGeom>
                  </pic:spPr>
                </pic:pic>
              </a:graphicData>
            </a:graphic>
          </wp:inline>
        </w:drawing>
      </w:r>
    </w:p>
    <w:p w14:paraId="72426521" w14:textId="5A26D60D" w:rsidR="00395B6C" w:rsidRDefault="00395B6C" w:rsidP="00823076">
      <w:pPr>
        <w:pStyle w:val="BodyText"/>
        <w:keepNext/>
      </w:pPr>
      <w:r>
        <w:lastRenderedPageBreak/>
        <w:t>A</w:t>
      </w:r>
      <w:r w:rsidR="001010DF">
        <w:t xml:space="preserve"> normal analysis </w:t>
      </w:r>
      <w:r>
        <w:t xml:space="preserve">can </w:t>
      </w:r>
      <w:r w:rsidR="001010DF">
        <w:t>take up to 20 minutes. Once completed, the HTML representation is shown in the Note</w:t>
      </w:r>
      <w:r>
        <w:t>s</w:t>
      </w:r>
      <w:r w:rsidR="001010DF">
        <w:t xml:space="preserve"> tab.</w:t>
      </w:r>
    </w:p>
    <w:p w14:paraId="667D164D" w14:textId="77295090" w:rsidR="001010DF" w:rsidRDefault="00231FE6" w:rsidP="00ED44C7">
      <w:pPr>
        <w:pStyle w:val="BodyText"/>
        <w:rPr>
          <w:noProof/>
          <w:lang w:eastAsia="zh-CN"/>
        </w:rPr>
      </w:pPr>
      <w:r>
        <w:rPr>
          <w:noProof/>
        </w:rPr>
        <w:drawing>
          <wp:inline distT="0" distB="0" distL="0" distR="0" wp14:anchorId="13414447" wp14:editId="383E7786">
            <wp:extent cx="5486400" cy="3989705"/>
            <wp:effectExtent l="152400" t="152400" r="361950" b="3536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 analy notes.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398970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C09382" w14:textId="03171D34" w:rsidR="00917FB6" w:rsidRDefault="00231FE6" w:rsidP="00823076">
      <w:pPr>
        <w:pStyle w:val="BodyText"/>
        <w:keepNext/>
      </w:pPr>
      <w:r>
        <w:rPr>
          <w:noProof/>
          <w:lang w:eastAsia="zh-CN"/>
        </w:rPr>
        <w:lastRenderedPageBreak/>
        <w:t>O</w:t>
      </w:r>
      <w:r w:rsidR="00917FB6">
        <w:rPr>
          <w:noProof/>
          <w:lang w:eastAsia="zh-CN"/>
        </w:rPr>
        <w:t xml:space="preserve">bservables are added to the </w:t>
      </w:r>
      <w:r>
        <w:rPr>
          <w:noProof/>
          <w:lang w:eastAsia="zh-CN"/>
        </w:rPr>
        <w:t xml:space="preserve">data table, </w:t>
      </w:r>
      <w:r w:rsidR="00315D94">
        <w:rPr>
          <w:noProof/>
          <w:lang w:eastAsia="zh-CN"/>
        </w:rPr>
        <w:t>“</w:t>
      </w:r>
      <w:r>
        <w:rPr>
          <w:noProof/>
          <w:lang w:eastAsia="zh-CN"/>
        </w:rPr>
        <w:t>QRadar Advisor analysis results</w:t>
      </w:r>
      <w:r w:rsidR="00315D94">
        <w:rPr>
          <w:noProof/>
          <w:lang w:eastAsia="zh-CN"/>
        </w:rPr>
        <w:t>”</w:t>
      </w:r>
      <w:r w:rsidR="00917FB6">
        <w:rPr>
          <w:noProof/>
          <w:lang w:eastAsia="zh-CN"/>
        </w:rPr>
        <w:t xml:space="preserve">. </w:t>
      </w:r>
      <w:r>
        <w:rPr>
          <w:noProof/>
          <w:lang w:eastAsia="zh-CN"/>
        </w:rPr>
        <w:t>A</w:t>
      </w:r>
      <w:r w:rsidR="00917FB6">
        <w:rPr>
          <w:noProof/>
          <w:lang w:eastAsia="zh-CN"/>
        </w:rPr>
        <w:t xml:space="preserve"> </w:t>
      </w:r>
      <w:r>
        <w:rPr>
          <w:noProof/>
          <w:lang w:eastAsia="zh-CN"/>
        </w:rPr>
        <w:t xml:space="preserve">menu rule is included for this </w:t>
      </w:r>
      <w:r w:rsidR="00917FB6">
        <w:rPr>
          <w:noProof/>
          <w:lang w:eastAsia="zh-CN"/>
        </w:rPr>
        <w:t>data table. User</w:t>
      </w:r>
      <w:r>
        <w:rPr>
          <w:noProof/>
          <w:lang w:eastAsia="zh-CN"/>
        </w:rPr>
        <w:t>s</w:t>
      </w:r>
      <w:r w:rsidR="00917FB6">
        <w:rPr>
          <w:noProof/>
          <w:lang w:eastAsia="zh-CN"/>
        </w:rPr>
        <w:t xml:space="preserve"> can use it to create a new artifact based on the selected row.</w:t>
      </w:r>
    </w:p>
    <w:p w14:paraId="63DF53EE" w14:textId="0564B655" w:rsidR="008A272A" w:rsidRDefault="00231FE6" w:rsidP="00CA6E85">
      <w:pPr>
        <w:pStyle w:val="BodyText"/>
      </w:pPr>
      <w:r>
        <w:rPr>
          <w:noProof/>
        </w:rPr>
        <w:drawing>
          <wp:inline distT="0" distB="0" distL="0" distR="0" wp14:anchorId="6ED17D9C" wp14:editId="2A7D270F">
            <wp:extent cx="5486400" cy="3186430"/>
            <wp:effectExtent l="152400" t="152400" r="361950" b="3568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 analy create art.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3186430"/>
                    </a:xfrm>
                    <a:prstGeom prst="rect">
                      <a:avLst/>
                    </a:prstGeom>
                    <a:ln>
                      <a:noFill/>
                    </a:ln>
                    <a:effectLst>
                      <a:outerShdw blurRad="292100" dist="139700" dir="2700000" algn="tl" rotWithShape="0">
                        <a:srgbClr val="333333">
                          <a:alpha val="65000"/>
                        </a:srgbClr>
                      </a:outerShdw>
                    </a:effectLst>
                  </pic:spPr>
                </pic:pic>
              </a:graphicData>
            </a:graphic>
          </wp:inline>
        </w:drawing>
      </w:r>
    </w:p>
    <w:p w14:paraId="1E34C02B" w14:textId="75DEC033" w:rsidR="00917FB6" w:rsidRDefault="00917FB6" w:rsidP="00CA6E85">
      <w:pPr>
        <w:pStyle w:val="BodyText"/>
      </w:pPr>
      <w:r>
        <w:t>A task is created based on the insights returned from QRadar Advisor.</w:t>
      </w:r>
      <w:r w:rsidR="007D1DB6">
        <w:t xml:space="preserve"> The insights are kept in the instruction of the task.</w:t>
      </w:r>
    </w:p>
    <w:p w14:paraId="2134F773" w14:textId="1098F457" w:rsidR="00917FB6" w:rsidRDefault="00236EB5" w:rsidP="00CA6E85">
      <w:pPr>
        <w:pStyle w:val="BodyText"/>
      </w:pPr>
      <w:r>
        <w:rPr>
          <w:noProof/>
        </w:rPr>
        <w:drawing>
          <wp:inline distT="0" distB="0" distL="0" distR="0" wp14:anchorId="08D7F628" wp14:editId="663F1A05">
            <wp:extent cx="5382491" cy="3179034"/>
            <wp:effectExtent l="152400" t="152400" r="370840" b="3644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 analy tasks.png"/>
                    <pic:cNvPicPr/>
                  </pic:nvPicPr>
                  <pic:blipFill>
                    <a:blip r:embed="rId36">
                      <a:extLst>
                        <a:ext uri="{28A0092B-C50C-407E-A947-70E740481C1C}">
                          <a14:useLocalDpi xmlns:a14="http://schemas.microsoft.com/office/drawing/2010/main" val="0"/>
                        </a:ext>
                      </a:extLst>
                    </a:blip>
                    <a:stretch>
                      <a:fillRect/>
                    </a:stretch>
                  </pic:blipFill>
                  <pic:spPr>
                    <a:xfrm>
                      <a:off x="0" y="0"/>
                      <a:ext cx="5388311" cy="3182471"/>
                    </a:xfrm>
                    <a:prstGeom prst="rect">
                      <a:avLst/>
                    </a:prstGeom>
                    <a:ln>
                      <a:noFill/>
                    </a:ln>
                    <a:effectLst>
                      <a:outerShdw blurRad="292100" dist="139700" dir="2700000" algn="tl" rotWithShape="0">
                        <a:srgbClr val="333333">
                          <a:alpha val="65000"/>
                        </a:srgbClr>
                      </a:outerShdw>
                    </a:effectLst>
                  </pic:spPr>
                </pic:pic>
              </a:graphicData>
            </a:graphic>
          </wp:inline>
        </w:drawing>
      </w:r>
    </w:p>
    <w:p w14:paraId="5DCEA3BE" w14:textId="636E1283" w:rsidR="0071264F" w:rsidRDefault="0071264F" w:rsidP="00CA6E85">
      <w:pPr>
        <w:pStyle w:val="BodyText"/>
      </w:pPr>
      <w:r>
        <w:lastRenderedPageBreak/>
        <w:t>In addition, the “MITRE ATTACK of Incident” data table has been updated with the tactic information. For this particular offense, QRadar Advisor identified that the tactic is “Execution”.</w:t>
      </w:r>
    </w:p>
    <w:p w14:paraId="56E2553E" w14:textId="10C92101" w:rsidR="0071264F" w:rsidRDefault="0071264F" w:rsidP="00CA6E85">
      <w:pPr>
        <w:pStyle w:val="BodyText"/>
      </w:pPr>
      <w:r>
        <w:rPr>
          <w:noProof/>
        </w:rPr>
        <w:drawing>
          <wp:inline distT="0" distB="0" distL="0" distR="0" wp14:anchorId="74411A6C" wp14:editId="43B834C1">
            <wp:extent cx="5486400" cy="28390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2-19 at 2.26.44 PM.png"/>
                    <pic:cNvPicPr/>
                  </pic:nvPicPr>
                  <pic:blipFill>
                    <a:blip r:embed="rId37"/>
                    <a:stretch>
                      <a:fillRect/>
                    </a:stretch>
                  </pic:blipFill>
                  <pic:spPr>
                    <a:xfrm>
                      <a:off x="0" y="0"/>
                      <a:ext cx="5486400" cy="2839085"/>
                    </a:xfrm>
                    <a:prstGeom prst="rect">
                      <a:avLst/>
                    </a:prstGeom>
                  </pic:spPr>
                </pic:pic>
              </a:graphicData>
            </a:graphic>
          </wp:inline>
        </w:drawing>
      </w:r>
    </w:p>
    <w:p w14:paraId="0F03EF0B" w14:textId="4EB05F69" w:rsidR="0071264F" w:rsidRDefault="0071264F" w:rsidP="00CA6E85">
      <w:pPr>
        <w:pStyle w:val="BodyText"/>
      </w:pPr>
      <w:r>
        <w:t>This tactic is used to query information about MITRE techniques. The result is shown in the “MITRE ATTACK techniques” data table.</w:t>
      </w:r>
    </w:p>
    <w:p w14:paraId="5F492DAA" w14:textId="1151BF6F" w:rsidR="0071264F" w:rsidRDefault="0071264F" w:rsidP="00CA6E85">
      <w:pPr>
        <w:pStyle w:val="BodyText"/>
      </w:pPr>
      <w:r>
        <w:rPr>
          <w:noProof/>
        </w:rPr>
        <w:drawing>
          <wp:inline distT="0" distB="0" distL="0" distR="0" wp14:anchorId="47E9487B" wp14:editId="30719AF0">
            <wp:extent cx="5486400" cy="28428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2-19 at 2.29.37 PM.png"/>
                    <pic:cNvPicPr/>
                  </pic:nvPicPr>
                  <pic:blipFill>
                    <a:blip r:embed="rId38"/>
                    <a:stretch>
                      <a:fillRect/>
                    </a:stretch>
                  </pic:blipFill>
                  <pic:spPr>
                    <a:xfrm>
                      <a:off x="0" y="0"/>
                      <a:ext cx="5486400" cy="2842895"/>
                    </a:xfrm>
                    <a:prstGeom prst="rect">
                      <a:avLst/>
                    </a:prstGeom>
                  </pic:spPr>
                </pic:pic>
              </a:graphicData>
            </a:graphic>
          </wp:inline>
        </w:drawing>
      </w:r>
    </w:p>
    <w:p w14:paraId="0829BB6D" w14:textId="18BAE63C" w:rsidR="0071264F" w:rsidRDefault="00F3025A" w:rsidP="006519D0">
      <w:pPr>
        <w:pStyle w:val="BodyText"/>
        <w:keepNext/>
      </w:pPr>
      <w:r>
        <w:lastRenderedPageBreak/>
        <w:t>To</w:t>
      </w:r>
      <w:r w:rsidR="0071264F">
        <w:t xml:space="preserve"> create a task to further investigate or mitigate a technique, select the “Create Task for Technique” menu item.</w:t>
      </w:r>
    </w:p>
    <w:p w14:paraId="3DD58270" w14:textId="6668BC5B" w:rsidR="0071264F" w:rsidRDefault="0071264F" w:rsidP="00CA6E85">
      <w:pPr>
        <w:pStyle w:val="BodyText"/>
      </w:pPr>
      <w:r>
        <w:rPr>
          <w:noProof/>
        </w:rPr>
        <w:drawing>
          <wp:inline distT="0" distB="0" distL="0" distR="0" wp14:anchorId="372AAABB" wp14:editId="43DBE839">
            <wp:extent cx="5486400" cy="14744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2-19 at 2.31.41 PM.png"/>
                    <pic:cNvPicPr/>
                  </pic:nvPicPr>
                  <pic:blipFill>
                    <a:blip r:embed="rId39"/>
                    <a:stretch>
                      <a:fillRect/>
                    </a:stretch>
                  </pic:blipFill>
                  <pic:spPr>
                    <a:xfrm>
                      <a:off x="0" y="0"/>
                      <a:ext cx="5486400" cy="1474470"/>
                    </a:xfrm>
                    <a:prstGeom prst="rect">
                      <a:avLst/>
                    </a:prstGeom>
                  </pic:spPr>
                </pic:pic>
              </a:graphicData>
            </a:graphic>
          </wp:inline>
        </w:drawing>
      </w:r>
    </w:p>
    <w:p w14:paraId="5B0ECD3E" w14:textId="08BB8344" w:rsidR="0071264F" w:rsidRDefault="0071264F" w:rsidP="00CA6E85">
      <w:pPr>
        <w:pStyle w:val="BodyText"/>
      </w:pPr>
      <w:r>
        <w:t>A task is then created with description, detection, and mitigation of the selected technique.</w:t>
      </w:r>
    </w:p>
    <w:p w14:paraId="1CA78C1D" w14:textId="0E5D82A6" w:rsidR="0071264F" w:rsidRDefault="0071264F" w:rsidP="00CA6E85">
      <w:pPr>
        <w:pStyle w:val="BodyText"/>
      </w:pPr>
      <w:r>
        <w:rPr>
          <w:noProof/>
        </w:rPr>
        <w:drawing>
          <wp:inline distT="0" distB="0" distL="0" distR="0" wp14:anchorId="3469D772" wp14:editId="2A4EEAAA">
            <wp:extent cx="5486400" cy="36880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2-19 at 2.32.45 PM.png"/>
                    <pic:cNvPicPr/>
                  </pic:nvPicPr>
                  <pic:blipFill>
                    <a:blip r:embed="rId40"/>
                    <a:stretch>
                      <a:fillRect/>
                    </a:stretch>
                  </pic:blipFill>
                  <pic:spPr>
                    <a:xfrm>
                      <a:off x="0" y="0"/>
                      <a:ext cx="5486400" cy="3688080"/>
                    </a:xfrm>
                    <a:prstGeom prst="rect">
                      <a:avLst/>
                    </a:prstGeom>
                  </pic:spPr>
                </pic:pic>
              </a:graphicData>
            </a:graphic>
          </wp:inline>
        </w:drawing>
      </w:r>
    </w:p>
    <w:p w14:paraId="2E204724" w14:textId="268E7EAC" w:rsidR="00180D9F" w:rsidRDefault="00180D9F" w:rsidP="00CA6E85">
      <w:pPr>
        <w:pStyle w:val="BodyText"/>
      </w:pPr>
      <w:r>
        <w:t xml:space="preserve">Since an analysis could potentially take a long time to complete depending on the performance of QRadar Advisor, additional configuration settings are available in the </w:t>
      </w:r>
      <w:proofErr w:type="spellStart"/>
      <w:r>
        <w:t>app.config</w:t>
      </w:r>
      <w:proofErr w:type="spellEnd"/>
      <w:r>
        <w:t xml:space="preserve"> file. </w:t>
      </w:r>
    </w:p>
    <w:tbl>
      <w:tblPr>
        <w:tblStyle w:val="TableGrid"/>
        <w:tblW w:w="0" w:type="auto"/>
        <w:tblLook w:val="04A0" w:firstRow="1" w:lastRow="0" w:firstColumn="1" w:lastColumn="0" w:noHBand="0" w:noVBand="1"/>
      </w:tblPr>
      <w:tblGrid>
        <w:gridCol w:w="2473"/>
        <w:gridCol w:w="6157"/>
      </w:tblGrid>
      <w:tr w:rsidR="00180D9F" w:rsidRPr="00315D94" w14:paraId="7A888798" w14:textId="77777777" w:rsidTr="0037349D">
        <w:tc>
          <w:tcPr>
            <w:tcW w:w="2473" w:type="dxa"/>
            <w:shd w:val="clear" w:color="auto" w:fill="C2D69B" w:themeFill="accent3" w:themeFillTint="99"/>
          </w:tcPr>
          <w:p w14:paraId="09D372BF" w14:textId="2CCB4809" w:rsidR="00180D9F" w:rsidRPr="00823076" w:rsidRDefault="00180D9F" w:rsidP="00CA6E85">
            <w:pPr>
              <w:pStyle w:val="BodyText"/>
              <w:rPr>
                <w:b/>
              </w:rPr>
            </w:pPr>
            <w:r w:rsidRPr="00823076">
              <w:rPr>
                <w:b/>
              </w:rPr>
              <w:t>Setting</w:t>
            </w:r>
          </w:p>
        </w:tc>
        <w:tc>
          <w:tcPr>
            <w:tcW w:w="6157" w:type="dxa"/>
            <w:shd w:val="clear" w:color="auto" w:fill="C2D69B" w:themeFill="accent3" w:themeFillTint="99"/>
          </w:tcPr>
          <w:p w14:paraId="0FE5B61F" w14:textId="0D9748C1" w:rsidR="00180D9F" w:rsidRPr="00823076" w:rsidRDefault="00180D9F" w:rsidP="00CA6E85">
            <w:pPr>
              <w:pStyle w:val="BodyText"/>
              <w:rPr>
                <w:b/>
              </w:rPr>
            </w:pPr>
            <w:r w:rsidRPr="00823076">
              <w:rPr>
                <w:b/>
              </w:rPr>
              <w:t>Explanation</w:t>
            </w:r>
          </w:p>
        </w:tc>
      </w:tr>
      <w:tr w:rsidR="00180D9F" w14:paraId="777792C8" w14:textId="77777777" w:rsidTr="0037349D">
        <w:tc>
          <w:tcPr>
            <w:tcW w:w="2473" w:type="dxa"/>
          </w:tcPr>
          <w:p w14:paraId="62C6C53B" w14:textId="5451C823" w:rsidR="00180D9F" w:rsidRDefault="00180D9F" w:rsidP="00CA6E85">
            <w:pPr>
              <w:pStyle w:val="BodyText"/>
            </w:pPr>
            <w:proofErr w:type="spellStart"/>
            <w:r>
              <w:t>offense_analysis_timeout</w:t>
            </w:r>
            <w:proofErr w:type="spellEnd"/>
          </w:p>
        </w:tc>
        <w:tc>
          <w:tcPr>
            <w:tcW w:w="6157" w:type="dxa"/>
          </w:tcPr>
          <w:p w14:paraId="7E8961BD" w14:textId="551F37EE" w:rsidR="00180D9F" w:rsidRDefault="00180D9F">
            <w:pPr>
              <w:pStyle w:val="BodyText"/>
            </w:pPr>
            <w:r>
              <w:t>Timeout in seconds. It is the time the funct</w:t>
            </w:r>
            <w:r w:rsidR="003A6C00">
              <w:t>ion waits for the result returned</w:t>
            </w:r>
            <w:r>
              <w:t xml:space="preserve"> from QRadar Advisor. It is optional, and </w:t>
            </w:r>
            <w:r w:rsidR="00F3025A">
              <w:t xml:space="preserve">defaults </w:t>
            </w:r>
            <w:r>
              <w:t>to 1200 seconds if absent.</w:t>
            </w:r>
          </w:p>
        </w:tc>
      </w:tr>
      <w:tr w:rsidR="00180D9F" w14:paraId="603E9E7A" w14:textId="77777777" w:rsidTr="0037349D">
        <w:trPr>
          <w:trHeight w:val="395"/>
        </w:trPr>
        <w:tc>
          <w:tcPr>
            <w:tcW w:w="2473" w:type="dxa"/>
          </w:tcPr>
          <w:p w14:paraId="4146FE10" w14:textId="5C632572" w:rsidR="00180D9F" w:rsidRDefault="00180D9F" w:rsidP="00CA6E85">
            <w:pPr>
              <w:pStyle w:val="BodyText"/>
            </w:pPr>
            <w:proofErr w:type="spellStart"/>
            <w:r>
              <w:t>offense_analysis_period</w:t>
            </w:r>
            <w:proofErr w:type="spellEnd"/>
          </w:p>
        </w:tc>
        <w:tc>
          <w:tcPr>
            <w:tcW w:w="6157" w:type="dxa"/>
          </w:tcPr>
          <w:p w14:paraId="5B8D8BF2" w14:textId="29B17EC7" w:rsidR="00180D9F" w:rsidRDefault="00180D9F">
            <w:pPr>
              <w:pStyle w:val="BodyText"/>
            </w:pPr>
            <w:r>
              <w:t xml:space="preserve">In seconds. It specifies how often the function checks the </w:t>
            </w:r>
            <w:r w:rsidR="003A6C00">
              <w:t>analysis</w:t>
            </w:r>
            <w:r>
              <w:t xml:space="preserve"> status. It is optional, and default</w:t>
            </w:r>
            <w:r w:rsidR="00F3025A">
              <w:t>s</w:t>
            </w:r>
            <w:r>
              <w:t xml:space="preserve"> to 5 seconds if absent.</w:t>
            </w:r>
          </w:p>
        </w:tc>
      </w:tr>
    </w:tbl>
    <w:p w14:paraId="63F4B5D4" w14:textId="21C369D5" w:rsidR="0037349D" w:rsidRDefault="00EF3DF0">
      <w:pPr>
        <w:pStyle w:val="Heading20"/>
      </w:pPr>
      <w:r>
        <w:lastRenderedPageBreak/>
        <w:t>Example of mapping QRadar rule to tactic</w:t>
      </w:r>
    </w:p>
    <w:p w14:paraId="51BA58C2" w14:textId="4BBDF8C0" w:rsidR="00EF3DF0" w:rsidRDefault="00702DE7" w:rsidP="006519D0">
      <w:pPr>
        <w:pStyle w:val="BodyText"/>
        <w:keepNext/>
      </w:pPr>
      <w:r>
        <w:t xml:space="preserve">This </w:t>
      </w:r>
      <w:r w:rsidR="00EF3DF0">
        <w:t xml:space="preserve">example </w:t>
      </w:r>
      <w:r>
        <w:t xml:space="preserve">workflow </w:t>
      </w:r>
      <w:r w:rsidR="00EF3DF0">
        <w:t>invokes</w:t>
      </w:r>
      <w:r>
        <w:t xml:space="preserve"> two functions from two integration packages. </w:t>
      </w:r>
    </w:p>
    <w:tbl>
      <w:tblPr>
        <w:tblStyle w:val="TableGrid"/>
        <w:tblW w:w="8995" w:type="dxa"/>
        <w:tblLayout w:type="fixed"/>
        <w:tblLook w:val="04A0" w:firstRow="1" w:lastRow="0" w:firstColumn="1" w:lastColumn="0" w:noHBand="0" w:noVBand="1"/>
      </w:tblPr>
      <w:tblGrid>
        <w:gridCol w:w="1795"/>
        <w:gridCol w:w="3240"/>
        <w:gridCol w:w="1440"/>
        <w:gridCol w:w="2520"/>
      </w:tblGrid>
      <w:tr w:rsidR="00EF3DF0" w:rsidRPr="00315D94" w14:paraId="2FF5BA17" w14:textId="77777777" w:rsidTr="009569B8">
        <w:tc>
          <w:tcPr>
            <w:tcW w:w="1795" w:type="dxa"/>
            <w:shd w:val="clear" w:color="auto" w:fill="C2D69B" w:themeFill="accent3" w:themeFillTint="99"/>
          </w:tcPr>
          <w:p w14:paraId="631859F2" w14:textId="77777777" w:rsidR="00EF3DF0" w:rsidRPr="00823076" w:rsidRDefault="00EF3DF0" w:rsidP="009569B8">
            <w:pPr>
              <w:pStyle w:val="BodyText"/>
              <w:rPr>
                <w:b/>
              </w:rPr>
            </w:pPr>
            <w:r>
              <w:rPr>
                <w:b/>
              </w:rPr>
              <w:t>Function</w:t>
            </w:r>
          </w:p>
        </w:tc>
        <w:tc>
          <w:tcPr>
            <w:tcW w:w="3240" w:type="dxa"/>
            <w:shd w:val="clear" w:color="auto" w:fill="C2D69B" w:themeFill="accent3" w:themeFillTint="99"/>
          </w:tcPr>
          <w:p w14:paraId="383F75FA" w14:textId="77777777" w:rsidR="00EF3DF0" w:rsidRPr="00823076" w:rsidRDefault="00EF3DF0" w:rsidP="009569B8">
            <w:pPr>
              <w:pStyle w:val="BodyText"/>
              <w:rPr>
                <w:b/>
              </w:rPr>
            </w:pPr>
            <w:r w:rsidRPr="00823076">
              <w:rPr>
                <w:b/>
              </w:rPr>
              <w:t>Explanation</w:t>
            </w:r>
          </w:p>
        </w:tc>
        <w:tc>
          <w:tcPr>
            <w:tcW w:w="1440" w:type="dxa"/>
            <w:shd w:val="clear" w:color="auto" w:fill="C2D69B" w:themeFill="accent3" w:themeFillTint="99"/>
          </w:tcPr>
          <w:p w14:paraId="759DC239" w14:textId="77777777" w:rsidR="00EF3DF0" w:rsidRPr="00823076" w:rsidRDefault="00EF3DF0" w:rsidP="009569B8">
            <w:pPr>
              <w:pStyle w:val="BodyText"/>
              <w:rPr>
                <w:b/>
              </w:rPr>
            </w:pPr>
            <w:r>
              <w:rPr>
                <w:b/>
              </w:rPr>
              <w:t>Package</w:t>
            </w:r>
          </w:p>
        </w:tc>
        <w:tc>
          <w:tcPr>
            <w:tcW w:w="2520" w:type="dxa"/>
            <w:shd w:val="clear" w:color="auto" w:fill="C2D69B" w:themeFill="accent3" w:themeFillTint="99"/>
          </w:tcPr>
          <w:p w14:paraId="4030ECB5" w14:textId="77777777" w:rsidR="00EF3DF0" w:rsidRPr="00823076" w:rsidRDefault="00EF3DF0" w:rsidP="009569B8">
            <w:pPr>
              <w:pStyle w:val="BodyText"/>
              <w:rPr>
                <w:b/>
              </w:rPr>
            </w:pPr>
            <w:r>
              <w:rPr>
                <w:b/>
              </w:rPr>
              <w:t>Outputs</w:t>
            </w:r>
          </w:p>
        </w:tc>
      </w:tr>
      <w:tr w:rsidR="00EF3DF0" w14:paraId="4905C63B" w14:textId="77777777" w:rsidTr="009569B8">
        <w:tc>
          <w:tcPr>
            <w:tcW w:w="1795" w:type="dxa"/>
          </w:tcPr>
          <w:p w14:paraId="00F0D223" w14:textId="7040BC7E" w:rsidR="00EF3DF0" w:rsidRDefault="00EF3DF0" w:rsidP="009569B8">
            <w:pPr>
              <w:pStyle w:val="BodyText"/>
            </w:pPr>
            <w:r>
              <w:t xml:space="preserve">QRadar Advisor </w:t>
            </w:r>
            <w:r w:rsidR="00A57C10">
              <w:t>Map Rule</w:t>
            </w:r>
          </w:p>
        </w:tc>
        <w:tc>
          <w:tcPr>
            <w:tcW w:w="3240" w:type="dxa"/>
          </w:tcPr>
          <w:p w14:paraId="70B03D6E" w14:textId="082509DF" w:rsidR="00EF3DF0" w:rsidRDefault="00BF4715" w:rsidP="006519D0">
            <w:pPr>
              <w:pStyle w:val="BodyText"/>
            </w:pPr>
            <w:r>
              <w:t>Call the QRadar CAMF API to map a given QRadar rule to a MITRE tactic.</w:t>
            </w:r>
          </w:p>
        </w:tc>
        <w:tc>
          <w:tcPr>
            <w:tcW w:w="1440" w:type="dxa"/>
          </w:tcPr>
          <w:p w14:paraId="34319D4C" w14:textId="77777777" w:rsidR="00EF3DF0" w:rsidRDefault="00EF3DF0" w:rsidP="009569B8">
            <w:pPr>
              <w:pStyle w:val="BodyText"/>
            </w:pPr>
            <w:r>
              <w:t>QRadar Advisor integration</w:t>
            </w:r>
          </w:p>
        </w:tc>
        <w:tc>
          <w:tcPr>
            <w:tcW w:w="2520" w:type="dxa"/>
          </w:tcPr>
          <w:p w14:paraId="08C43C5B" w14:textId="77777777" w:rsidR="00BF4715" w:rsidRPr="0067503D" w:rsidRDefault="00BF4715" w:rsidP="006519D0">
            <w:pPr>
              <w:pStyle w:val="BodyText"/>
            </w:pPr>
            <w:r w:rsidRPr="00BF4715">
              <w:t xml:space="preserve">MITRE ATTACK of </w:t>
            </w:r>
            <w:r w:rsidRPr="0067503D">
              <w:t>Artifact data table</w:t>
            </w:r>
          </w:p>
          <w:p w14:paraId="2F361664" w14:textId="77777777" w:rsidR="00EF3DF0" w:rsidRDefault="00EF3DF0" w:rsidP="009569B8">
            <w:pPr>
              <w:pStyle w:val="BodyText"/>
            </w:pPr>
          </w:p>
        </w:tc>
      </w:tr>
      <w:tr w:rsidR="00EF3DF0" w14:paraId="0C9DCDD0" w14:textId="77777777" w:rsidTr="009569B8">
        <w:trPr>
          <w:trHeight w:val="395"/>
        </w:trPr>
        <w:tc>
          <w:tcPr>
            <w:tcW w:w="1795" w:type="dxa"/>
          </w:tcPr>
          <w:p w14:paraId="7D929F58" w14:textId="77777777" w:rsidR="00EF3DF0" w:rsidRDefault="00EF3DF0" w:rsidP="009569B8">
            <w:pPr>
              <w:pStyle w:val="BodyText"/>
            </w:pPr>
            <w:r>
              <w:t>MITRE tactic information</w:t>
            </w:r>
          </w:p>
        </w:tc>
        <w:tc>
          <w:tcPr>
            <w:tcW w:w="3240" w:type="dxa"/>
          </w:tcPr>
          <w:p w14:paraId="7CF7F1F8" w14:textId="77777777" w:rsidR="00EF3DF0" w:rsidRDefault="00EF3DF0" w:rsidP="009569B8">
            <w:pPr>
              <w:pStyle w:val="ListBullet"/>
              <w:numPr>
                <w:ilvl w:val="0"/>
                <w:numId w:val="0"/>
              </w:numPr>
            </w:pPr>
            <w:r>
              <w:t xml:space="preserve">Call the MITRE STIX TAXII server to get information about the MITRE ATTACK tactic(s). </w:t>
            </w:r>
          </w:p>
        </w:tc>
        <w:tc>
          <w:tcPr>
            <w:tcW w:w="1440" w:type="dxa"/>
          </w:tcPr>
          <w:p w14:paraId="4F0AB2CD" w14:textId="77777777" w:rsidR="00EF3DF0" w:rsidRDefault="00EF3DF0" w:rsidP="009569B8">
            <w:pPr>
              <w:pStyle w:val="BodyText"/>
            </w:pPr>
            <w:r>
              <w:t>MITRE integration</w:t>
            </w:r>
          </w:p>
        </w:tc>
        <w:tc>
          <w:tcPr>
            <w:tcW w:w="2520" w:type="dxa"/>
          </w:tcPr>
          <w:p w14:paraId="687A381D" w14:textId="78060780" w:rsidR="00EF3DF0" w:rsidRDefault="00EF3DF0" w:rsidP="009569B8">
            <w:pPr>
              <w:pStyle w:val="BodyText"/>
              <w:numPr>
                <w:ilvl w:val="0"/>
                <w:numId w:val="45"/>
              </w:numPr>
            </w:pPr>
            <w:r>
              <w:t xml:space="preserve">MITRE ATTACK of </w:t>
            </w:r>
            <w:r w:rsidR="00BF4715">
              <w:t>Artifact</w:t>
            </w:r>
            <w:r>
              <w:t xml:space="preserve"> data table</w:t>
            </w:r>
          </w:p>
          <w:p w14:paraId="33C7A1FA" w14:textId="77777777" w:rsidR="00EF3DF0" w:rsidRDefault="00EF3DF0" w:rsidP="009569B8">
            <w:pPr>
              <w:pStyle w:val="BodyText"/>
              <w:numPr>
                <w:ilvl w:val="0"/>
                <w:numId w:val="45"/>
              </w:numPr>
            </w:pPr>
            <w:r>
              <w:t>MITRE ATTACK techniques data table</w:t>
            </w:r>
          </w:p>
        </w:tc>
      </w:tr>
    </w:tbl>
    <w:p w14:paraId="1A3AF6BC" w14:textId="48F06ACC" w:rsidR="00EF3DF0" w:rsidRDefault="00EF3DF0" w:rsidP="00DC6D6D">
      <w:pPr>
        <w:pStyle w:val="BodyText"/>
      </w:pPr>
    </w:p>
    <w:p w14:paraId="2AAFB0D4" w14:textId="63DFECE2" w:rsidR="00DC6D6D" w:rsidRDefault="00702DE7" w:rsidP="006519D0">
      <w:pPr>
        <w:pStyle w:val="BodyText"/>
      </w:pPr>
      <w:r>
        <w:rPr>
          <w:noProof/>
        </w:rPr>
        <w:drawing>
          <wp:inline distT="0" distB="0" distL="0" distR="0" wp14:anchorId="64820346" wp14:editId="3AC0EB69">
            <wp:extent cx="5486400" cy="29051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2-19 at 3.01.51 PM.png"/>
                    <pic:cNvPicPr/>
                  </pic:nvPicPr>
                  <pic:blipFill>
                    <a:blip r:embed="rId41"/>
                    <a:stretch>
                      <a:fillRect/>
                    </a:stretch>
                  </pic:blipFill>
                  <pic:spPr>
                    <a:xfrm>
                      <a:off x="0" y="0"/>
                      <a:ext cx="5486400" cy="2905125"/>
                    </a:xfrm>
                    <a:prstGeom prst="rect">
                      <a:avLst/>
                    </a:prstGeom>
                  </pic:spPr>
                </pic:pic>
              </a:graphicData>
            </a:graphic>
          </wp:inline>
        </w:drawing>
      </w:r>
    </w:p>
    <w:p w14:paraId="014620DB" w14:textId="421B2742" w:rsidR="00670FAA" w:rsidRDefault="00670FAA" w:rsidP="00670FAA">
      <w:pPr>
        <w:pStyle w:val="BodyText"/>
      </w:pPr>
      <w:r>
        <w:t xml:space="preserve">This workflow can work with the “Example of finding QRadar reference set for artifact” workflow from QRadar integration. </w:t>
      </w:r>
      <w:r w:rsidR="00BF4715">
        <w:t xml:space="preserve">Basically, this is the use case. </w:t>
      </w:r>
      <w:r w:rsidR="00C102C1">
        <w:t>First of all, a</w:t>
      </w:r>
      <w:r w:rsidR="00BF4715">
        <w:t>ssume that user created QRadar rules to catch suspicious events and populate reference sets</w:t>
      </w:r>
      <w:r w:rsidR="00C102C1">
        <w:t xml:space="preserve"> on the QRadar side</w:t>
      </w:r>
      <w:r w:rsidR="00BF4715">
        <w:t>.</w:t>
      </w:r>
      <w:r w:rsidR="00C102C1">
        <w:t xml:space="preserve"> One example of a QRadar rule is to add the source </w:t>
      </w:r>
      <w:r w:rsidR="003C273F">
        <w:t xml:space="preserve">IP address </w:t>
      </w:r>
      <w:r w:rsidR="00C102C1">
        <w:t xml:space="preserve">to a reference set if </w:t>
      </w:r>
      <w:r w:rsidR="003C273F">
        <w:t>a local machine</w:t>
      </w:r>
      <w:r w:rsidR="00C102C1">
        <w:t xml:space="preserve"> contacts </w:t>
      </w:r>
      <w:r w:rsidR="00F3025A">
        <w:t xml:space="preserve">an </w:t>
      </w:r>
      <w:r w:rsidR="006B2B33">
        <w:t>external suspicious site</w:t>
      </w:r>
      <w:r w:rsidR="00C102C1">
        <w:t xml:space="preserve">. </w:t>
      </w:r>
      <w:r w:rsidR="00F3025A">
        <w:t>At</w:t>
      </w:r>
      <w:r w:rsidR="00C102C1">
        <w:t xml:space="preserve"> the Resilient </w:t>
      </w:r>
      <w:r w:rsidR="00F3025A">
        <w:t>platform</w:t>
      </w:r>
      <w:r w:rsidR="00C102C1">
        <w:t xml:space="preserve">, a given artifact can be traced back to </w:t>
      </w:r>
      <w:r w:rsidR="00F3025A">
        <w:t xml:space="preserve">the </w:t>
      </w:r>
      <w:r w:rsidR="00C102C1">
        <w:t xml:space="preserve">QRadar reference sets that contains it. In addition, the QRadar rule associated with the reference sets can be obtained. </w:t>
      </w:r>
      <w:r w:rsidR="00F3025A">
        <w:t>T</w:t>
      </w:r>
      <w:r w:rsidR="00C102C1">
        <w:t xml:space="preserve">his rule can </w:t>
      </w:r>
      <w:r w:rsidR="00F3025A">
        <w:t xml:space="preserve">then </w:t>
      </w:r>
      <w:r w:rsidR="00C102C1">
        <w:t>be mapped to MITRE ATTACK tactic.</w:t>
      </w:r>
    </w:p>
    <w:p w14:paraId="1F6923AA" w14:textId="3DF9E7EE" w:rsidR="00BF4715" w:rsidRDefault="00BF4715" w:rsidP="006519D0">
      <w:pPr>
        <w:pStyle w:val="BodyText"/>
        <w:keepNext/>
      </w:pPr>
      <w:r>
        <w:lastRenderedPageBreak/>
        <w:t>This data flow diagram shows how these two workflows work together</w:t>
      </w:r>
      <w:r w:rsidR="00C102C1">
        <w:t xml:space="preserve"> for this use case</w:t>
      </w:r>
      <w:r>
        <w:t>.</w:t>
      </w:r>
      <w:r w:rsidR="003C273F">
        <w:t xml:space="preserve"> The dotted line below separates two workflows.</w:t>
      </w:r>
    </w:p>
    <w:p w14:paraId="0DA5D26B" w14:textId="4D331D16" w:rsidR="00C102C1" w:rsidRDefault="0067503D" w:rsidP="00670FAA">
      <w:pPr>
        <w:pStyle w:val="BodyText"/>
      </w:pPr>
      <w:r>
        <w:rPr>
          <w:noProof/>
        </w:rPr>
        <w:drawing>
          <wp:inline distT="0" distB="0" distL="0" distR="0" wp14:anchorId="3CEFBCD8" wp14:editId="45BFA3AD">
            <wp:extent cx="5486400" cy="5372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pRule.png"/>
                    <pic:cNvPicPr/>
                  </pic:nvPicPr>
                  <pic:blipFill>
                    <a:blip r:embed="rId42"/>
                    <a:stretch>
                      <a:fillRect/>
                    </a:stretch>
                  </pic:blipFill>
                  <pic:spPr>
                    <a:xfrm>
                      <a:off x="0" y="0"/>
                      <a:ext cx="5486400" cy="5372100"/>
                    </a:xfrm>
                    <a:prstGeom prst="rect">
                      <a:avLst/>
                    </a:prstGeom>
                  </pic:spPr>
                </pic:pic>
              </a:graphicData>
            </a:graphic>
          </wp:inline>
        </w:drawing>
      </w:r>
    </w:p>
    <w:p w14:paraId="27112145" w14:textId="7520B183" w:rsidR="00670FAA" w:rsidRDefault="00670FAA" w:rsidP="00670FAA">
      <w:pPr>
        <w:pStyle w:val="BodyText"/>
      </w:pPr>
      <w:r>
        <w:t xml:space="preserve">Here </w:t>
      </w:r>
      <w:r w:rsidR="007E0783">
        <w:t>is an example of this use case</w:t>
      </w:r>
      <w:r>
        <w:t xml:space="preserve">. An IP artifact is added to an incident first. The value is 10.0.15.20. User can select “Find QRadar Reference Sets”. </w:t>
      </w:r>
    </w:p>
    <w:p w14:paraId="4933D164" w14:textId="0F284982" w:rsidR="0037349D" w:rsidRDefault="00670FAA" w:rsidP="00670FAA">
      <w:pPr>
        <w:pStyle w:val="BodyText"/>
      </w:pPr>
      <w:r>
        <w:rPr>
          <w:noProof/>
        </w:rPr>
        <w:drawing>
          <wp:inline distT="0" distB="0" distL="0" distR="0" wp14:anchorId="13E15D07" wp14:editId="282EEA0E">
            <wp:extent cx="5486400" cy="1918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2-19 at 2.44.35 PM.png"/>
                    <pic:cNvPicPr/>
                  </pic:nvPicPr>
                  <pic:blipFill>
                    <a:blip r:embed="rId43"/>
                    <a:stretch>
                      <a:fillRect/>
                    </a:stretch>
                  </pic:blipFill>
                  <pic:spPr>
                    <a:xfrm>
                      <a:off x="0" y="0"/>
                      <a:ext cx="5486400" cy="1918335"/>
                    </a:xfrm>
                    <a:prstGeom prst="rect">
                      <a:avLst/>
                    </a:prstGeom>
                  </pic:spPr>
                </pic:pic>
              </a:graphicData>
            </a:graphic>
          </wp:inline>
        </w:drawing>
      </w:r>
    </w:p>
    <w:p w14:paraId="1798C2C4" w14:textId="09E9AD76" w:rsidR="00670FAA" w:rsidRDefault="00670FAA" w:rsidP="00670FAA">
      <w:pPr>
        <w:pStyle w:val="BodyText"/>
      </w:pPr>
      <w:r>
        <w:lastRenderedPageBreak/>
        <w:t xml:space="preserve">The result is shown in the “QRadar Reference Set” data table. Here we can see that a reference set named “RF </w:t>
      </w:r>
      <w:proofErr w:type="spellStart"/>
      <w:r>
        <w:t>Risklist</w:t>
      </w:r>
      <w:proofErr w:type="spellEnd"/>
      <w:r>
        <w:t xml:space="preserve"> Source” contains an IP address of 10.0.15.20. More importantly, QRadar </w:t>
      </w:r>
      <w:r w:rsidR="007E3586">
        <w:t>returns the information about the Source, which is the rule that adds this IP address into this reference set.</w:t>
      </w:r>
    </w:p>
    <w:p w14:paraId="5724A946" w14:textId="64B04DB3" w:rsidR="00670FAA" w:rsidRDefault="00670FAA" w:rsidP="00670FAA">
      <w:pPr>
        <w:pStyle w:val="BodyText"/>
      </w:pPr>
      <w:r>
        <w:rPr>
          <w:noProof/>
        </w:rPr>
        <w:drawing>
          <wp:inline distT="0" distB="0" distL="0" distR="0" wp14:anchorId="78B9EB69" wp14:editId="022B70CE">
            <wp:extent cx="5486400" cy="980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2-19 at 2.47.09 PM.png"/>
                    <pic:cNvPicPr/>
                  </pic:nvPicPr>
                  <pic:blipFill>
                    <a:blip r:embed="rId44"/>
                    <a:stretch>
                      <a:fillRect/>
                    </a:stretch>
                  </pic:blipFill>
                  <pic:spPr>
                    <a:xfrm>
                      <a:off x="0" y="0"/>
                      <a:ext cx="5486400" cy="980440"/>
                    </a:xfrm>
                    <a:prstGeom prst="rect">
                      <a:avLst/>
                    </a:prstGeom>
                  </pic:spPr>
                </pic:pic>
              </a:graphicData>
            </a:graphic>
          </wp:inline>
        </w:drawing>
      </w:r>
    </w:p>
    <w:p w14:paraId="5AA1B0F4" w14:textId="7D8F9E21" w:rsidR="007E3586" w:rsidRDefault="007E3586" w:rsidP="00670FAA">
      <w:pPr>
        <w:pStyle w:val="BodyText"/>
      </w:pPr>
      <w:r>
        <w:t xml:space="preserve">So far, the above is provided by the QRadar integration. </w:t>
      </w:r>
    </w:p>
    <w:p w14:paraId="09B26143" w14:textId="10BA30CB" w:rsidR="007E3586" w:rsidRDefault="007E3586" w:rsidP="00670FAA">
      <w:pPr>
        <w:pStyle w:val="BodyText"/>
      </w:pPr>
      <w:r>
        <w:t>Once the “QRadar Reference Set” data table is populated, we can use the “Example of mapping QRadar rule to tactic”. From the data table above, select “Map rule to MITRE tactic”.</w:t>
      </w:r>
      <w:r>
        <w:rPr>
          <w:noProof/>
        </w:rPr>
        <w:drawing>
          <wp:inline distT="0" distB="0" distL="0" distR="0" wp14:anchorId="7DD555FF" wp14:editId="44FBA2D2">
            <wp:extent cx="5486400" cy="10902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2-19 at 2.55.20 PM.png"/>
                    <pic:cNvPicPr/>
                  </pic:nvPicPr>
                  <pic:blipFill>
                    <a:blip r:embed="rId45"/>
                    <a:stretch>
                      <a:fillRect/>
                    </a:stretch>
                  </pic:blipFill>
                  <pic:spPr>
                    <a:xfrm>
                      <a:off x="0" y="0"/>
                      <a:ext cx="5486400" cy="1090295"/>
                    </a:xfrm>
                    <a:prstGeom prst="rect">
                      <a:avLst/>
                    </a:prstGeom>
                  </pic:spPr>
                </pic:pic>
              </a:graphicData>
            </a:graphic>
          </wp:inline>
        </w:drawing>
      </w:r>
    </w:p>
    <w:p w14:paraId="51EE954A" w14:textId="77CBE253" w:rsidR="00702DE7" w:rsidRDefault="00702DE7" w:rsidP="00670FAA">
      <w:pPr>
        <w:pStyle w:val="BodyText"/>
      </w:pPr>
      <w:r>
        <w:t xml:space="preserve">The result is shown in the “MITRE ATTACK of Artifact” data table. QRadar Advisor maps the QRadar rule “RF </w:t>
      </w:r>
      <w:proofErr w:type="spellStart"/>
      <w:r>
        <w:t>Risklist</w:t>
      </w:r>
      <w:proofErr w:type="spellEnd"/>
      <w:r>
        <w:t xml:space="preserve"> Source Log” into MITRE tactic “Initial Access”. The associated MITRE techniques are also shown </w:t>
      </w:r>
      <w:r w:rsidR="008C61A6">
        <w:t xml:space="preserve">in the “MITRE ATTACK techniques” data table. </w:t>
      </w:r>
    </w:p>
    <w:p w14:paraId="3C651EF2" w14:textId="63B690F2" w:rsidR="00702DE7" w:rsidRDefault="00702DE7" w:rsidP="00670FAA">
      <w:pPr>
        <w:pStyle w:val="BodyText"/>
      </w:pPr>
      <w:r>
        <w:rPr>
          <w:noProof/>
        </w:rPr>
        <w:drawing>
          <wp:inline distT="0" distB="0" distL="0" distR="0" wp14:anchorId="3AD54695" wp14:editId="10A7CEEE">
            <wp:extent cx="5486400" cy="28968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2-19 at 3.07.02 PM.png"/>
                    <pic:cNvPicPr/>
                  </pic:nvPicPr>
                  <pic:blipFill>
                    <a:blip r:embed="rId46"/>
                    <a:stretch>
                      <a:fillRect/>
                    </a:stretch>
                  </pic:blipFill>
                  <pic:spPr>
                    <a:xfrm>
                      <a:off x="0" y="0"/>
                      <a:ext cx="5486400" cy="2896870"/>
                    </a:xfrm>
                    <a:prstGeom prst="rect">
                      <a:avLst/>
                    </a:prstGeom>
                  </pic:spPr>
                </pic:pic>
              </a:graphicData>
            </a:graphic>
          </wp:inline>
        </w:drawing>
      </w:r>
    </w:p>
    <w:p w14:paraId="6DE38B6C" w14:textId="4C8CE325" w:rsidR="008C61A6" w:rsidRDefault="008C61A6" w:rsidP="006519D0">
      <w:pPr>
        <w:pStyle w:val="BodyText"/>
      </w:pPr>
      <w:r>
        <w:t xml:space="preserve">Similar to the workflow example above, </w:t>
      </w:r>
      <w:r w:rsidR="00F3025A">
        <w:t xml:space="preserve">a </w:t>
      </w:r>
      <w:r>
        <w:t>user can further create a task for a selected technique.</w:t>
      </w:r>
      <w:r w:rsidR="007E0783">
        <w:t xml:space="preserve"> Please refer to the </w:t>
      </w:r>
      <w:r w:rsidR="00F3025A">
        <w:t xml:space="preserve">MITRE integration </w:t>
      </w:r>
      <w:r w:rsidR="007E0783">
        <w:t>user guide.</w:t>
      </w:r>
    </w:p>
    <w:p w14:paraId="50B3615E" w14:textId="7B74C198" w:rsidR="00C951A3" w:rsidRPr="00601DA7" w:rsidRDefault="00C951A3" w:rsidP="00537786">
      <w:pPr>
        <w:pStyle w:val="Heading10"/>
      </w:pPr>
      <w:r>
        <w:lastRenderedPageBreak/>
        <w:t>Troubleshooting</w:t>
      </w:r>
      <w:bookmarkEnd w:id="12"/>
    </w:p>
    <w:p w14:paraId="0CAB3F59" w14:textId="682502A8" w:rsidR="00C951A3" w:rsidRDefault="00C25D91">
      <w:pPr>
        <w:pStyle w:val="BodyText"/>
        <w:keepNext/>
      </w:pPr>
      <w:r>
        <w:t>There are several ways to verify</w:t>
      </w:r>
      <w:r w:rsidR="000B0A15">
        <w:t xml:space="preserve"> the successful operation of a f</w:t>
      </w:r>
      <w:r>
        <w:t xml:space="preserve">unction. </w:t>
      </w:r>
    </w:p>
    <w:p w14:paraId="165BE4DB" w14:textId="7484BDB2" w:rsidR="00C25D91" w:rsidRDefault="00C25D91" w:rsidP="006519D0">
      <w:pPr>
        <w:pStyle w:val="ListBullet"/>
        <w:keepNext/>
      </w:pPr>
      <w:r w:rsidRPr="00655429">
        <w:t>Resilient</w:t>
      </w:r>
      <w:r>
        <w:t xml:space="preserve"> Action Status</w:t>
      </w:r>
    </w:p>
    <w:p w14:paraId="236E4B9A" w14:textId="7220C65B" w:rsidR="00C25D91" w:rsidRDefault="00C25D91" w:rsidP="009A711B">
      <w:pPr>
        <w:pStyle w:val="BodyText"/>
        <w:keepNext/>
        <w:ind w:left="360"/>
      </w:pPr>
      <w:r>
        <w:t xml:space="preserve">When viewing an </w:t>
      </w:r>
      <w:r w:rsidR="009737CF">
        <w:t>i</w:t>
      </w:r>
      <w:r>
        <w:t xml:space="preserve">ncident, use the Actions menu to view Action Status. By default, pending and errors are displayed. Modify the filter for actions to also show Completed actions. Clicking on an </w:t>
      </w:r>
      <w:r w:rsidR="00CC727F">
        <w:t>action</w:t>
      </w:r>
      <w:r>
        <w:t xml:space="preserve"> display</w:t>
      </w:r>
      <w:r w:rsidR="00655429">
        <w:t>s</w:t>
      </w:r>
      <w:r>
        <w:t xml:space="preserve"> addi</w:t>
      </w:r>
      <w:r w:rsidR="00CC727F">
        <w:t xml:space="preserve">tional information on </w:t>
      </w:r>
      <w:r w:rsidR="008A31F5">
        <w:t>the</w:t>
      </w:r>
      <w:r w:rsidR="00CC727F">
        <w:t xml:space="preserve"> progress made or what error</w:t>
      </w:r>
      <w:r>
        <w:t xml:space="preserve"> occurred.</w:t>
      </w:r>
    </w:p>
    <w:p w14:paraId="4F70A090" w14:textId="2801679A" w:rsidR="00C25D91" w:rsidRDefault="00C25D91" w:rsidP="00315D94">
      <w:pPr>
        <w:pStyle w:val="ListBullet"/>
      </w:pPr>
      <w:r>
        <w:t>Resilient Scripting Log</w:t>
      </w:r>
    </w:p>
    <w:p w14:paraId="58F04E4B" w14:textId="5115B14D" w:rsidR="00C25D91" w:rsidRDefault="00C25D91" w:rsidP="001D7DD5">
      <w:pPr>
        <w:pStyle w:val="BodyText"/>
        <w:ind w:left="360"/>
      </w:pPr>
      <w:r>
        <w:t xml:space="preserve">A separate log file is available to review scripting errors. This is useful when issues occur in the pre-processing or post-processing scripts.  The default location for this log file is: </w:t>
      </w:r>
      <w:r w:rsidR="002D758C" w:rsidRPr="002965D4">
        <w:rPr>
          <w:rStyle w:val="codeChar"/>
        </w:rPr>
        <w:t>/var/log/resilient-scripting/resilient-scripting.log</w:t>
      </w:r>
      <w:r w:rsidR="002965D4" w:rsidRPr="002965D4">
        <w:t>.</w:t>
      </w:r>
    </w:p>
    <w:p w14:paraId="46AF6F20" w14:textId="78B86A74" w:rsidR="002D758C" w:rsidRDefault="002D758C" w:rsidP="00315D94">
      <w:pPr>
        <w:pStyle w:val="ListBullet"/>
      </w:pPr>
      <w:r>
        <w:t>Resilient</w:t>
      </w:r>
      <w:r w:rsidR="009737CF">
        <w:t xml:space="preserve"> Logs</w:t>
      </w:r>
    </w:p>
    <w:p w14:paraId="4A6AD612" w14:textId="6E6686B2" w:rsidR="002D758C" w:rsidRDefault="002D758C" w:rsidP="001D7DD5">
      <w:pPr>
        <w:pStyle w:val="BodyText"/>
        <w:ind w:left="360"/>
      </w:pPr>
      <w:r>
        <w:t xml:space="preserve">By default, </w:t>
      </w:r>
      <w:r w:rsidR="009737CF">
        <w:t>R</w:t>
      </w:r>
      <w:r>
        <w:t xml:space="preserve">esilient logs are retained at </w:t>
      </w:r>
      <w:r w:rsidRPr="002965D4">
        <w:rPr>
          <w:rStyle w:val="codeChar"/>
        </w:rPr>
        <w:t>/usr/share/co3/logs</w:t>
      </w:r>
      <w:r>
        <w:t xml:space="preserve">. The </w:t>
      </w:r>
      <w:r w:rsidRPr="002965D4">
        <w:rPr>
          <w:rStyle w:val="codeChar"/>
        </w:rPr>
        <w:t>client.log</w:t>
      </w:r>
      <w:r>
        <w:t xml:space="preserve"> may contain additional information </w:t>
      </w:r>
      <w:r w:rsidR="00623A24">
        <w:t>regarding the execution of functions.</w:t>
      </w:r>
    </w:p>
    <w:p w14:paraId="4E19644C" w14:textId="1152003F" w:rsidR="00623A24" w:rsidRDefault="00623A24" w:rsidP="00315D94">
      <w:pPr>
        <w:pStyle w:val="ListBullet"/>
      </w:pPr>
      <w:r>
        <w:t>Resilient-Circuits</w:t>
      </w:r>
    </w:p>
    <w:p w14:paraId="11E02DF5" w14:textId="30D57EB7" w:rsidR="00623A24" w:rsidRDefault="009737CF" w:rsidP="001D7DD5">
      <w:pPr>
        <w:pStyle w:val="BodyText"/>
        <w:ind w:left="360"/>
      </w:pPr>
      <w:r>
        <w:t>The l</w:t>
      </w:r>
      <w:r w:rsidR="00623A24">
        <w:t xml:space="preserve">og is controlled in the </w:t>
      </w:r>
      <w:r w:rsidR="00623A24" w:rsidRPr="002965D4">
        <w:rPr>
          <w:rStyle w:val="codeChar"/>
        </w:rPr>
        <w:t>.resilient/</w:t>
      </w:r>
      <w:proofErr w:type="spellStart"/>
      <w:r w:rsidR="00623A24" w:rsidRPr="002965D4">
        <w:rPr>
          <w:rStyle w:val="codeChar"/>
        </w:rPr>
        <w:t>app.config</w:t>
      </w:r>
      <w:proofErr w:type="spellEnd"/>
      <w:r w:rsidR="00623A24">
        <w:t xml:space="preserve"> file under the section </w:t>
      </w:r>
      <w:r w:rsidR="00623A24" w:rsidRPr="008A31F5">
        <w:rPr>
          <w:rStyle w:val="codeChar"/>
        </w:rPr>
        <w:t>[resil</w:t>
      </w:r>
      <w:r w:rsidR="002965D4" w:rsidRPr="008A31F5">
        <w:rPr>
          <w:rStyle w:val="codeChar"/>
        </w:rPr>
        <w:t>i</w:t>
      </w:r>
      <w:r w:rsidR="00623A24" w:rsidRPr="008A31F5">
        <w:rPr>
          <w:rStyle w:val="codeChar"/>
        </w:rPr>
        <w:t>ent]</w:t>
      </w:r>
      <w:r w:rsidR="00623A24">
        <w:t xml:space="preserve"> and the property </w:t>
      </w:r>
      <w:r w:rsidR="00623A24" w:rsidRPr="002965D4">
        <w:rPr>
          <w:rStyle w:val="codeChar"/>
        </w:rPr>
        <w:t>logdir</w:t>
      </w:r>
      <w:r w:rsidR="00623A24">
        <w:t xml:space="preserve">. The default file name is </w:t>
      </w:r>
      <w:r w:rsidR="00623A24" w:rsidRPr="002965D4">
        <w:rPr>
          <w:rStyle w:val="codeChar"/>
        </w:rPr>
        <w:t>app.log</w:t>
      </w:r>
      <w:r w:rsidR="00623A24">
        <w:t xml:space="preserve">. Each function will </w:t>
      </w:r>
      <w:r w:rsidR="008A31F5">
        <w:t>create</w:t>
      </w:r>
      <w:r w:rsidR="00623A24">
        <w:t xml:space="preserve"> progress information. Failures will show up </w:t>
      </w:r>
      <w:r w:rsidR="008A31F5">
        <w:t xml:space="preserve">as errors and may contain </w:t>
      </w:r>
      <w:r w:rsidR="00623A24">
        <w:t>python trace statements.</w:t>
      </w:r>
    </w:p>
    <w:p w14:paraId="20A9F7E6" w14:textId="77777777" w:rsidR="00C951A3" w:rsidRPr="00BB5AFB" w:rsidRDefault="00C951A3" w:rsidP="00537786">
      <w:pPr>
        <w:pStyle w:val="Heading10"/>
      </w:pPr>
      <w:bookmarkStart w:id="13" w:name="_Toc510253274"/>
      <w:r>
        <w:t>Support</w:t>
      </w:r>
      <w:bookmarkEnd w:id="13"/>
    </w:p>
    <w:p w14:paraId="73FFB229" w14:textId="77777777" w:rsidR="00BC7548" w:rsidRDefault="00BC7548" w:rsidP="00BC7548">
      <w:pPr>
        <w:pStyle w:val="BodyText"/>
        <w:keepNext/>
      </w:pPr>
      <w:r w:rsidRPr="00722240">
        <w:t xml:space="preserve">For additional support, contact </w:t>
      </w:r>
      <w:hyperlink r:id="rId47">
        <w:r w:rsidRPr="00722240">
          <w:rPr>
            <w:rStyle w:val="Hyperlink"/>
          </w:rPr>
          <w:t>support@resilientsystems.com</w:t>
        </w:r>
      </w:hyperlink>
      <w:r w:rsidRPr="00722240">
        <w:t>.</w:t>
      </w:r>
    </w:p>
    <w:p w14:paraId="19DE5CCC" w14:textId="4460F6D1" w:rsidR="00C951A3" w:rsidRDefault="00BC7548" w:rsidP="00C951A3">
      <w:pPr>
        <w:pStyle w:val="BodyText"/>
      </w:pPr>
      <w:r>
        <w:t xml:space="preserve">Including relevant </w:t>
      </w:r>
      <w:r w:rsidRPr="00883063">
        <w:t>information</w:t>
      </w:r>
      <w:r>
        <w:t xml:space="preserve"> from the log files will help us resolve your issue.</w:t>
      </w:r>
    </w:p>
    <w:p w14:paraId="601EFECA" w14:textId="77777777" w:rsidR="00B94292" w:rsidRPr="009A711B" w:rsidRDefault="00B94292">
      <w:pPr>
        <w:pStyle w:val="BodyText"/>
        <w:rPr>
          <w:i/>
          <w:color w:val="4F81BD" w:themeColor="accent1"/>
        </w:rPr>
      </w:pPr>
    </w:p>
    <w:sectPr w:rsidR="00B94292" w:rsidRPr="009A711B" w:rsidSect="00AC02E1">
      <w:headerReference w:type="even" r:id="rId48"/>
      <w:headerReference w:type="default" r:id="rId49"/>
      <w:footerReference w:type="default" r:id="rId50"/>
      <w:headerReference w:type="first" r:id="rId51"/>
      <w:footerReference w:type="first" r:id="rId52"/>
      <w:pgSz w:w="12240" w:h="15840"/>
      <w:pgMar w:top="1440" w:right="1800" w:bottom="1440" w:left="1800" w:header="720" w:footer="144" w:gutter="0"/>
      <w:pgNumType w:start="1"/>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Yongjian Feng" w:date="2018-08-03T10:05:00Z" w:initials="YF">
    <w:p w14:paraId="224C3051" w14:textId="20071FEC" w:rsidR="008F1FB7" w:rsidRDefault="008F1FB7">
      <w:pPr>
        <w:pStyle w:val="CommentText"/>
      </w:pPr>
      <w:r>
        <w:rPr>
          <w:rStyle w:val="CommentReference"/>
        </w:rPr>
        <w:annotationRef/>
      </w:r>
      <w:r>
        <w:t>A typo here.</w:t>
      </w:r>
    </w:p>
  </w:comment>
  <w:comment w:id="4" w:author="Robert Govoni" w:date="2019-02-20T16:17:00Z" w:initials="RG">
    <w:p w14:paraId="6B4B7FE1" w14:textId="43E14FBD" w:rsidR="00E21FF1" w:rsidRDefault="00E21FF1">
      <w:pPr>
        <w:pStyle w:val="CommentText"/>
      </w:pPr>
      <w:r>
        <w:rPr>
          <w:rStyle w:val="CommentReference"/>
        </w:rPr>
        <w:annotationRef/>
      </w:r>
      <w:bookmarkStart w:id="5" w:name="_GoBack"/>
      <w:bookmarkEnd w:id="5"/>
      <w:r>
        <w:t>Where is MITRE ATTACK of incident?</w:t>
      </w:r>
    </w:p>
  </w:comment>
  <w:comment w:id="6" w:author="Robert Govoni" w:date="2019-02-20T16:17:00Z" w:initials="RG">
    <w:p w14:paraId="330BF94A" w14:textId="1C43F6AC" w:rsidR="00E21FF1" w:rsidRDefault="00E21FF1">
      <w:pPr>
        <w:pStyle w:val="CommentText"/>
      </w:pPr>
      <w:r>
        <w:rPr>
          <w:rStyle w:val="CommentReference"/>
        </w:rPr>
        <w:annotationRef/>
      </w:r>
      <w:r>
        <w:t>Should this be techniques as above?</w:t>
      </w:r>
    </w:p>
  </w:comment>
  <w:comment w:id="10" w:author="Robert Govoni" w:date="2019-02-20T16:18:00Z" w:initials="RG">
    <w:p w14:paraId="7E4263D4" w14:textId="7BEC7557" w:rsidR="00E21FF1" w:rsidRDefault="00E21FF1">
      <w:pPr>
        <w:pStyle w:val="CommentText"/>
      </w:pPr>
      <w:r>
        <w:rPr>
          <w:rStyle w:val="CommentReference"/>
        </w:rPr>
        <w:annotationRef/>
      </w:r>
      <w:r>
        <w:t>Screenshot still needs to be updated?</w:t>
      </w:r>
    </w:p>
  </w:comment>
  <w:comment w:id="11" w:author="Robert Govoni" w:date="2019-02-20T16:18:00Z" w:initials="RG">
    <w:p w14:paraId="395E8CE8" w14:textId="6DA5AE18" w:rsidR="00E21FF1" w:rsidRDefault="00E21FF1">
      <w:pPr>
        <w:pStyle w:val="CommentText"/>
      </w:pPr>
      <w:r>
        <w:rPr>
          <w:rStyle w:val="CommentReference"/>
        </w:rPr>
        <w:annotationRef/>
      </w:r>
      <w:r>
        <w:t>Needs to be updated?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24C3051" w15:done="1"/>
  <w15:commentEx w15:paraId="6B4B7FE1" w15:done="0"/>
  <w15:commentEx w15:paraId="330BF94A" w15:done="0"/>
  <w15:commentEx w15:paraId="7E4263D4" w15:done="0"/>
  <w15:commentEx w15:paraId="395E8CE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24C3051" w16cid:durableId="20155E47"/>
  <w16cid:commentId w16cid:paraId="6B4B7FE1" w16cid:durableId="2018F787"/>
  <w16cid:commentId w16cid:paraId="330BF94A" w16cid:durableId="2018F788"/>
  <w16cid:commentId w16cid:paraId="7E4263D4" w16cid:durableId="2018F789"/>
  <w16cid:commentId w16cid:paraId="395E8CE8" w16cid:durableId="2018F7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7B397D" w14:textId="77777777" w:rsidR="00391E35" w:rsidRDefault="00391E35">
      <w:r>
        <w:separator/>
      </w:r>
    </w:p>
  </w:endnote>
  <w:endnote w:type="continuationSeparator" w:id="0">
    <w:p w14:paraId="578F79C7" w14:textId="77777777" w:rsidR="00391E35" w:rsidRDefault="00391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Lucida Grande">
    <w:altName w:val="Arial"/>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notTrueType/>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5FDA9" w14:textId="77777777" w:rsidR="008F1FB7" w:rsidRDefault="008F1FB7">
    <w:pPr>
      <w:pStyle w:val="Normal1"/>
      <w:tabs>
        <w:tab w:val="center" w:pos="4680"/>
        <w:tab w:val="right" w:pos="9360"/>
      </w:tabs>
    </w:pPr>
  </w:p>
  <w:p w14:paraId="32410A79" w14:textId="77777777" w:rsidR="008F1FB7" w:rsidRPr="006609E6" w:rsidRDefault="008F1FB7">
    <w:pPr>
      <w:pStyle w:val="Normal1"/>
      <w:tabs>
        <w:tab w:val="center" w:pos="4680"/>
        <w:tab w:val="right" w:pos="9360"/>
      </w:tabs>
      <w:spacing w:after="720"/>
      <w:ind w:right="-90"/>
      <w:jc w:val="center"/>
      <w:rPr>
        <w:sz w:val="18"/>
        <w:szCs w:val="18"/>
      </w:rPr>
    </w:pPr>
    <w:r w:rsidRPr="006609E6">
      <w:rPr>
        <w:sz w:val="18"/>
        <w:szCs w:val="18"/>
      </w:rPr>
      <w:t xml:space="preserve">Page </w:t>
    </w:r>
    <w:r w:rsidRPr="006609E6">
      <w:rPr>
        <w:sz w:val="18"/>
        <w:szCs w:val="18"/>
      </w:rPr>
      <w:fldChar w:fldCharType="begin"/>
    </w:r>
    <w:r w:rsidRPr="006609E6">
      <w:rPr>
        <w:sz w:val="18"/>
        <w:szCs w:val="18"/>
      </w:rPr>
      <w:instrText>PAGE</w:instrText>
    </w:r>
    <w:r w:rsidRPr="006609E6">
      <w:rPr>
        <w:sz w:val="18"/>
        <w:szCs w:val="18"/>
      </w:rPr>
      <w:fldChar w:fldCharType="separate"/>
    </w:r>
    <w:r w:rsidR="00F3025A">
      <w:rPr>
        <w:noProof/>
        <w:sz w:val="18"/>
        <w:szCs w:val="18"/>
      </w:rPr>
      <w:t>21</w:t>
    </w:r>
    <w:r w:rsidRPr="006609E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49D15" w14:textId="79A5B0CD" w:rsidR="008F1FB7" w:rsidRPr="001F76F9" w:rsidRDefault="008F1FB7" w:rsidP="001F76F9">
    <w:pPr>
      <w:tabs>
        <w:tab w:val="left" w:pos="7290"/>
      </w:tabs>
      <w:adjustRightInd w:val="0"/>
      <w:spacing w:line="360" w:lineRule="auto"/>
      <w:contextualSpacing/>
      <w:rPr>
        <w:rFonts w:ascii="Arial" w:eastAsia="Arial" w:hAnsi="Arial" w:cs="Arial"/>
        <w:sz w:val="16"/>
        <w:szCs w:val="16"/>
      </w:rPr>
    </w:pPr>
    <w:r w:rsidRPr="001F76F9">
      <w:rPr>
        <w:rFonts w:ascii="Arial" w:eastAsia="Arial" w:hAnsi="Arial" w:cs="Arial"/>
        <w:sz w:val="16"/>
        <w:szCs w:val="16"/>
      </w:rPr>
      <w:t>Licensed Materials –</w:t>
    </w:r>
    <w:r>
      <w:rPr>
        <w:rFonts w:ascii="Arial" w:eastAsia="Arial" w:hAnsi="Arial" w:cs="Arial"/>
        <w:sz w:val="16"/>
        <w:szCs w:val="16"/>
      </w:rPr>
      <w:t xml:space="preserve"> </w:t>
    </w:r>
    <w:r w:rsidRPr="001F76F9">
      <w:rPr>
        <w:rFonts w:ascii="Arial" w:eastAsia="Arial" w:hAnsi="Arial" w:cs="Arial"/>
        <w:sz w:val="16"/>
        <w:szCs w:val="16"/>
      </w:rPr>
      <w:t>Property of IBM</w:t>
    </w:r>
  </w:p>
  <w:p w14:paraId="1F0B2432" w14:textId="53F2EBDD" w:rsidR="008F1FB7" w:rsidRPr="001F76F9" w:rsidRDefault="008F1FB7" w:rsidP="001F76F9">
    <w:pPr>
      <w:tabs>
        <w:tab w:val="left" w:pos="7290"/>
      </w:tabs>
      <w:adjustRightInd w:val="0"/>
      <w:rPr>
        <w:rFonts w:ascii="Arial" w:eastAsia="Arial" w:hAnsi="Arial" w:cs="Arial"/>
        <w:sz w:val="16"/>
        <w:szCs w:val="16"/>
      </w:rPr>
    </w:pPr>
    <w:r w:rsidRPr="001F76F9">
      <w:rPr>
        <w:rFonts w:ascii="Arial" w:eastAsia="Arial" w:hAnsi="Arial" w:cs="Arial"/>
        <w:sz w:val="16"/>
        <w:szCs w:val="16"/>
      </w:rPr>
      <w:t>© Copyright IBM Corp. 2010, 201</w:t>
    </w:r>
    <w:r w:rsidR="00E21FF1">
      <w:rPr>
        <w:rFonts w:ascii="Arial" w:eastAsia="Arial" w:hAnsi="Arial" w:cs="Arial"/>
        <w:sz w:val="16"/>
        <w:szCs w:val="16"/>
      </w:rPr>
      <w:t>9</w:t>
    </w:r>
    <w:r w:rsidRPr="001F76F9">
      <w:rPr>
        <w:rFonts w:ascii="Arial" w:eastAsia="Arial" w:hAnsi="Arial" w:cs="Arial"/>
        <w:sz w:val="16"/>
        <w:szCs w:val="16"/>
      </w:rPr>
      <w:t>.  All Rights Reserved.</w:t>
    </w:r>
  </w:p>
  <w:p w14:paraId="417F01E2" w14:textId="26CB611A" w:rsidR="008F1FB7" w:rsidRDefault="008F1FB7" w:rsidP="001F76F9">
    <w:pPr>
      <w:pStyle w:val="Normal1"/>
      <w:tabs>
        <w:tab w:val="left" w:pos="7290"/>
      </w:tabs>
      <w:spacing w:line="200" w:lineRule="exact"/>
      <w:rPr>
        <w:rFonts w:cs="Arial"/>
        <w:szCs w:val="18"/>
      </w:rPr>
    </w:pPr>
    <w:r w:rsidRPr="001F76F9">
      <w:rPr>
        <w:rFonts w:ascii="Arial" w:eastAsia="Arial" w:hAnsi="Arial" w:cs="Arial"/>
        <w:sz w:val="16"/>
        <w:szCs w:val="16"/>
      </w:rPr>
      <w:t>US Government Users Restricted Rights –</w:t>
    </w:r>
    <w:r>
      <w:rPr>
        <w:rFonts w:ascii="Arial" w:eastAsia="Arial" w:hAnsi="Arial" w:cs="Arial"/>
        <w:sz w:val="16"/>
        <w:szCs w:val="16"/>
      </w:rPr>
      <w:t xml:space="preserve"> </w:t>
    </w:r>
    <w:r w:rsidRPr="001F76F9">
      <w:rPr>
        <w:rFonts w:ascii="Arial" w:eastAsia="Arial" w:hAnsi="Arial" w:cs="Arial"/>
        <w:sz w:val="16"/>
        <w:szCs w:val="16"/>
      </w:rPr>
      <w:t>Use, duplication or disclosure restricted by</w:t>
    </w:r>
    <w:r>
      <w:rPr>
        <w:rFonts w:ascii="Arial" w:eastAsia="Arial" w:hAnsi="Arial" w:cs="Arial"/>
        <w:sz w:val="16"/>
        <w:szCs w:val="16"/>
      </w:rPr>
      <w:t xml:space="preserve"> GSA ADP Schedule Contract with </w:t>
    </w:r>
    <w:r w:rsidRPr="001F76F9">
      <w:rPr>
        <w:rFonts w:ascii="Arial" w:eastAsia="Arial" w:hAnsi="Arial" w:cs="Arial"/>
        <w:sz w:val="16"/>
        <w:szCs w:val="16"/>
      </w:rPr>
      <w:t>IBM Corp</w:t>
    </w:r>
    <w:r>
      <w:rPr>
        <w:rFonts w:cs="Arial"/>
        <w:szCs w:val="18"/>
      </w:rPr>
      <w:t>.</w:t>
    </w:r>
  </w:p>
  <w:p w14:paraId="1BCBF120" w14:textId="77777777" w:rsidR="008F1FB7" w:rsidRPr="001F76F9" w:rsidRDefault="008F1FB7" w:rsidP="001F76F9">
    <w:pPr>
      <w:pStyle w:val="Normal1"/>
      <w:tabs>
        <w:tab w:val="left" w:pos="7290"/>
      </w:tabs>
      <w:rPr>
        <w:rFonts w:cs="Arial"/>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19B850" w14:textId="77777777" w:rsidR="00391E35" w:rsidRDefault="00391E35">
      <w:r>
        <w:separator/>
      </w:r>
    </w:p>
  </w:footnote>
  <w:footnote w:type="continuationSeparator" w:id="0">
    <w:p w14:paraId="5287B931" w14:textId="77777777" w:rsidR="00391E35" w:rsidRDefault="00391E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AA6E6E" w14:textId="77777777" w:rsidR="006519D0" w:rsidRDefault="006519D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E96BB1" w14:textId="77777777" w:rsidR="006519D0" w:rsidRDefault="006519D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AD903E" w14:textId="77777777" w:rsidR="006519D0" w:rsidRDefault="006519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BB6866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B3401"/>
    <w:multiLevelType w:val="multilevel"/>
    <w:tmpl w:val="99A4D4FC"/>
    <w:lvl w:ilvl="0">
      <w:start w:val="1"/>
      <w:numFmt w:val="bullet"/>
      <w:lvlText w:val="o"/>
      <w:lvlJc w:val="left"/>
      <w:pPr>
        <w:ind w:left="720" w:firstLine="360"/>
      </w:pPr>
      <w:rPr>
        <w:rFonts w:ascii="Courier New" w:hAnsi="Courier New" w:cs="Courier New"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7807899"/>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3FA6"/>
    <w:multiLevelType w:val="hybridMultilevel"/>
    <w:tmpl w:val="0680A6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F6077"/>
    <w:multiLevelType w:val="hybridMultilevel"/>
    <w:tmpl w:val="814487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3240AFC"/>
    <w:multiLevelType w:val="hybridMultilevel"/>
    <w:tmpl w:val="359CE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D6646B"/>
    <w:multiLevelType w:val="hybridMultilevel"/>
    <w:tmpl w:val="62722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E5697B"/>
    <w:multiLevelType w:val="hybridMultilevel"/>
    <w:tmpl w:val="0F72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C76384"/>
    <w:multiLevelType w:val="hybridMultilevel"/>
    <w:tmpl w:val="15E0893C"/>
    <w:lvl w:ilvl="0" w:tplc="248A0D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FC33249"/>
    <w:multiLevelType w:val="hybridMultilevel"/>
    <w:tmpl w:val="9026A16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1" w15:restartNumberingAfterBreak="0">
    <w:nsid w:val="2D152AD4"/>
    <w:multiLevelType w:val="hybridMultilevel"/>
    <w:tmpl w:val="56D47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444D0A"/>
    <w:multiLevelType w:val="hybridMultilevel"/>
    <w:tmpl w:val="96C6B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835539"/>
    <w:multiLevelType w:val="hybridMultilevel"/>
    <w:tmpl w:val="F91A08A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16D5A22"/>
    <w:multiLevelType w:val="multilevel"/>
    <w:tmpl w:val="1F14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662758"/>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15:restartNumberingAfterBreak="0">
    <w:nsid w:val="35077FFD"/>
    <w:multiLevelType w:val="hybridMultilevel"/>
    <w:tmpl w:val="DF7C262A"/>
    <w:lvl w:ilvl="0" w:tplc="11ECD9B4">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2632C8"/>
    <w:multiLevelType w:val="hybridMultilevel"/>
    <w:tmpl w:val="9DB0F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2225E6"/>
    <w:multiLevelType w:val="hybridMultilevel"/>
    <w:tmpl w:val="FF4EF37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E40625F"/>
    <w:multiLevelType w:val="hybridMultilevel"/>
    <w:tmpl w:val="7D4413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2CE26BE"/>
    <w:multiLevelType w:val="hybridMultilevel"/>
    <w:tmpl w:val="1BE6B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3C7B62"/>
    <w:multiLevelType w:val="hybridMultilevel"/>
    <w:tmpl w:val="D0B64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B26FB9"/>
    <w:multiLevelType w:val="hybridMultilevel"/>
    <w:tmpl w:val="CE563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5763FA"/>
    <w:multiLevelType w:val="hybridMultilevel"/>
    <w:tmpl w:val="52B8E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AB60D2"/>
    <w:multiLevelType w:val="hybridMultilevel"/>
    <w:tmpl w:val="453439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7A52062"/>
    <w:multiLevelType w:val="hybridMultilevel"/>
    <w:tmpl w:val="31BAF5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A315452"/>
    <w:multiLevelType w:val="hybridMultilevel"/>
    <w:tmpl w:val="23723A64"/>
    <w:lvl w:ilvl="0" w:tplc="936AC5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636F06"/>
    <w:multiLevelType w:val="hybridMultilevel"/>
    <w:tmpl w:val="FE7EE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D1FC1"/>
    <w:multiLevelType w:val="hybridMultilevel"/>
    <w:tmpl w:val="C4544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CD5C4F"/>
    <w:multiLevelType w:val="hybridMultilevel"/>
    <w:tmpl w:val="3DFAED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A4070EB"/>
    <w:multiLevelType w:val="hybridMultilevel"/>
    <w:tmpl w:val="61D226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336021"/>
    <w:multiLevelType w:val="multilevel"/>
    <w:tmpl w:val="397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A04465"/>
    <w:multiLevelType w:val="hybridMultilevel"/>
    <w:tmpl w:val="6C38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3F1D92"/>
    <w:multiLevelType w:val="hybridMultilevel"/>
    <w:tmpl w:val="389C1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BB1991"/>
    <w:multiLevelType w:val="hybridMultilevel"/>
    <w:tmpl w:val="7E4EEF90"/>
    <w:lvl w:ilvl="0" w:tplc="F81282CC">
      <w:start w:val="1"/>
      <w:numFmt w:val="bullet"/>
      <w:pStyle w:val="List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8337C56"/>
    <w:multiLevelType w:val="multilevel"/>
    <w:tmpl w:val="23AE234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6" w15:restartNumberingAfterBreak="0">
    <w:nsid w:val="795C0914"/>
    <w:multiLevelType w:val="multilevel"/>
    <w:tmpl w:val="DC3A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21193F"/>
    <w:multiLevelType w:val="multilevel"/>
    <w:tmpl w:val="23AE2340"/>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38" w15:restartNumberingAfterBreak="0">
    <w:nsid w:val="7FB773C7"/>
    <w:multiLevelType w:val="hybridMultilevel"/>
    <w:tmpl w:val="C68A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36"/>
  </w:num>
  <w:num w:numId="3">
    <w:abstractNumId w:val="2"/>
  </w:num>
  <w:num w:numId="4">
    <w:abstractNumId w:val="35"/>
  </w:num>
  <w:num w:numId="5">
    <w:abstractNumId w:val="37"/>
  </w:num>
  <w:num w:numId="6">
    <w:abstractNumId w:val="14"/>
  </w:num>
  <w:num w:numId="7">
    <w:abstractNumId w:val="31"/>
  </w:num>
  <w:num w:numId="8">
    <w:abstractNumId w:val="6"/>
  </w:num>
  <w:num w:numId="9">
    <w:abstractNumId w:val="32"/>
  </w:num>
  <w:num w:numId="10">
    <w:abstractNumId w:val="21"/>
  </w:num>
  <w:num w:numId="11">
    <w:abstractNumId w:val="8"/>
  </w:num>
  <w:num w:numId="12">
    <w:abstractNumId w:val="30"/>
  </w:num>
  <w:num w:numId="13">
    <w:abstractNumId w:val="38"/>
  </w:num>
  <w:num w:numId="14">
    <w:abstractNumId w:val="17"/>
  </w:num>
  <w:num w:numId="15">
    <w:abstractNumId w:val="34"/>
  </w:num>
  <w:num w:numId="16">
    <w:abstractNumId w:val="0"/>
  </w:num>
  <w:num w:numId="17">
    <w:abstractNumId w:val="4"/>
  </w:num>
  <w:num w:numId="18">
    <w:abstractNumId w:val="34"/>
  </w:num>
  <w:num w:numId="19">
    <w:abstractNumId w:val="34"/>
  </w:num>
  <w:num w:numId="20">
    <w:abstractNumId w:val="34"/>
  </w:num>
  <w:num w:numId="21">
    <w:abstractNumId w:val="34"/>
  </w:num>
  <w:num w:numId="22">
    <w:abstractNumId w:val="34"/>
  </w:num>
  <w:num w:numId="23">
    <w:abstractNumId w:val="18"/>
  </w:num>
  <w:num w:numId="24">
    <w:abstractNumId w:val="3"/>
  </w:num>
  <w:num w:numId="25">
    <w:abstractNumId w:val="22"/>
  </w:num>
  <w:num w:numId="26">
    <w:abstractNumId w:val="9"/>
  </w:num>
  <w:num w:numId="27">
    <w:abstractNumId w:val="23"/>
  </w:num>
  <w:num w:numId="28">
    <w:abstractNumId w:val="1"/>
  </w:num>
  <w:num w:numId="29">
    <w:abstractNumId w:val="26"/>
  </w:num>
  <w:num w:numId="30">
    <w:abstractNumId w:val="19"/>
  </w:num>
  <w:num w:numId="31">
    <w:abstractNumId w:val="16"/>
  </w:num>
  <w:num w:numId="32">
    <w:abstractNumId w:val="11"/>
  </w:num>
  <w:num w:numId="33">
    <w:abstractNumId w:val="5"/>
  </w:num>
  <w:num w:numId="34">
    <w:abstractNumId w:val="20"/>
  </w:num>
  <w:num w:numId="35">
    <w:abstractNumId w:val="13"/>
  </w:num>
  <w:num w:numId="36">
    <w:abstractNumId w:val="24"/>
  </w:num>
  <w:num w:numId="37">
    <w:abstractNumId w:val="28"/>
  </w:num>
  <w:num w:numId="38">
    <w:abstractNumId w:val="33"/>
  </w:num>
  <w:num w:numId="39">
    <w:abstractNumId w:val="10"/>
  </w:num>
  <w:num w:numId="40">
    <w:abstractNumId w:val="27"/>
  </w:num>
  <w:num w:numId="41">
    <w:abstractNumId w:val="34"/>
  </w:num>
  <w:num w:numId="42">
    <w:abstractNumId w:val="7"/>
  </w:num>
  <w:num w:numId="43">
    <w:abstractNumId w:val="12"/>
  </w:num>
  <w:num w:numId="44">
    <w:abstractNumId w:val="25"/>
  </w:num>
  <w:num w:numId="45">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ongjian Feng">
    <w15:presenceInfo w15:providerId="None" w15:userId="Yongjian Feng"/>
  </w15:person>
  <w15:person w15:author="Robert Govoni">
    <w15:presenceInfo w15:providerId="Windows Live" w15:userId="39277c458419b9e7"/>
  </w15:person>
  <w15:person w15:author="Yongjian Feng [2]">
    <w15:presenceInfo w15:providerId="AD" w15:userId="S::yongjian.feng@ibm.com::d67970be-44b0-4783-be9a-53e35c9e89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9D"/>
    <w:rsid w:val="00000E6F"/>
    <w:rsid w:val="00005AF3"/>
    <w:rsid w:val="00005DE8"/>
    <w:rsid w:val="00006B82"/>
    <w:rsid w:val="000121EA"/>
    <w:rsid w:val="0001641D"/>
    <w:rsid w:val="00023089"/>
    <w:rsid w:val="0002512D"/>
    <w:rsid w:val="00025481"/>
    <w:rsid w:val="000265E5"/>
    <w:rsid w:val="00040E0A"/>
    <w:rsid w:val="00040E79"/>
    <w:rsid w:val="0006187D"/>
    <w:rsid w:val="00067589"/>
    <w:rsid w:val="00075A23"/>
    <w:rsid w:val="00085AB1"/>
    <w:rsid w:val="000964E8"/>
    <w:rsid w:val="00097C36"/>
    <w:rsid w:val="000A0A23"/>
    <w:rsid w:val="000A3F06"/>
    <w:rsid w:val="000A79F3"/>
    <w:rsid w:val="000B0A15"/>
    <w:rsid w:val="000B18C3"/>
    <w:rsid w:val="000B487D"/>
    <w:rsid w:val="000B68E6"/>
    <w:rsid w:val="000C41D1"/>
    <w:rsid w:val="000C4B08"/>
    <w:rsid w:val="000C569C"/>
    <w:rsid w:val="000C7422"/>
    <w:rsid w:val="000D13A5"/>
    <w:rsid w:val="000D4231"/>
    <w:rsid w:val="000D7077"/>
    <w:rsid w:val="000E3893"/>
    <w:rsid w:val="000F3B7D"/>
    <w:rsid w:val="000F5544"/>
    <w:rsid w:val="001010DF"/>
    <w:rsid w:val="0010375E"/>
    <w:rsid w:val="001310BD"/>
    <w:rsid w:val="00131A3E"/>
    <w:rsid w:val="0013762E"/>
    <w:rsid w:val="00144B78"/>
    <w:rsid w:val="00170665"/>
    <w:rsid w:val="00171F46"/>
    <w:rsid w:val="0017358A"/>
    <w:rsid w:val="00174021"/>
    <w:rsid w:val="00180D9F"/>
    <w:rsid w:val="001941C1"/>
    <w:rsid w:val="001A2C4C"/>
    <w:rsid w:val="001B086B"/>
    <w:rsid w:val="001C3E34"/>
    <w:rsid w:val="001C529E"/>
    <w:rsid w:val="001C730F"/>
    <w:rsid w:val="001C745C"/>
    <w:rsid w:val="001D4DE5"/>
    <w:rsid w:val="001D7DD5"/>
    <w:rsid w:val="001E3880"/>
    <w:rsid w:val="001E4F55"/>
    <w:rsid w:val="001F1493"/>
    <w:rsid w:val="001F6AD0"/>
    <w:rsid w:val="001F76F9"/>
    <w:rsid w:val="00210186"/>
    <w:rsid w:val="00221B38"/>
    <w:rsid w:val="00230EC8"/>
    <w:rsid w:val="00231FE6"/>
    <w:rsid w:val="00235336"/>
    <w:rsid w:val="0023598C"/>
    <w:rsid w:val="00236EB5"/>
    <w:rsid w:val="00244249"/>
    <w:rsid w:val="00246418"/>
    <w:rsid w:val="002549C5"/>
    <w:rsid w:val="00254E9F"/>
    <w:rsid w:val="0025598A"/>
    <w:rsid w:val="00255B1E"/>
    <w:rsid w:val="00272C1D"/>
    <w:rsid w:val="00274C9C"/>
    <w:rsid w:val="002750DE"/>
    <w:rsid w:val="00277D8F"/>
    <w:rsid w:val="00280676"/>
    <w:rsid w:val="00287BA6"/>
    <w:rsid w:val="002965D4"/>
    <w:rsid w:val="002975BF"/>
    <w:rsid w:val="002A351A"/>
    <w:rsid w:val="002A4CD0"/>
    <w:rsid w:val="002A645C"/>
    <w:rsid w:val="002B6EFE"/>
    <w:rsid w:val="002D6C32"/>
    <w:rsid w:val="002D758C"/>
    <w:rsid w:val="002F1AF6"/>
    <w:rsid w:val="00300958"/>
    <w:rsid w:val="0030433E"/>
    <w:rsid w:val="00304962"/>
    <w:rsid w:val="00313A25"/>
    <w:rsid w:val="00315D94"/>
    <w:rsid w:val="003279DC"/>
    <w:rsid w:val="003576AE"/>
    <w:rsid w:val="00364432"/>
    <w:rsid w:val="0037127E"/>
    <w:rsid w:val="0037349D"/>
    <w:rsid w:val="00373F8B"/>
    <w:rsid w:val="00377074"/>
    <w:rsid w:val="003776CB"/>
    <w:rsid w:val="0038289E"/>
    <w:rsid w:val="00391E35"/>
    <w:rsid w:val="00395B6C"/>
    <w:rsid w:val="003A3728"/>
    <w:rsid w:val="003A6C00"/>
    <w:rsid w:val="003B0E52"/>
    <w:rsid w:val="003B16A5"/>
    <w:rsid w:val="003C039E"/>
    <w:rsid w:val="003C273F"/>
    <w:rsid w:val="003C446B"/>
    <w:rsid w:val="003D337E"/>
    <w:rsid w:val="003D7C10"/>
    <w:rsid w:val="003E7EA1"/>
    <w:rsid w:val="00411ED8"/>
    <w:rsid w:val="00416FB3"/>
    <w:rsid w:val="00421B92"/>
    <w:rsid w:val="00427D11"/>
    <w:rsid w:val="00427E12"/>
    <w:rsid w:val="00455863"/>
    <w:rsid w:val="00464BBB"/>
    <w:rsid w:val="00465106"/>
    <w:rsid w:val="004737AC"/>
    <w:rsid w:val="00473BFB"/>
    <w:rsid w:val="004762FF"/>
    <w:rsid w:val="004865E2"/>
    <w:rsid w:val="00487DE5"/>
    <w:rsid w:val="004913A3"/>
    <w:rsid w:val="004A6654"/>
    <w:rsid w:val="004B3C43"/>
    <w:rsid w:val="004B43CC"/>
    <w:rsid w:val="004D4BA3"/>
    <w:rsid w:val="004F377F"/>
    <w:rsid w:val="004F6CA4"/>
    <w:rsid w:val="0050508E"/>
    <w:rsid w:val="00510014"/>
    <w:rsid w:val="00512874"/>
    <w:rsid w:val="00521C91"/>
    <w:rsid w:val="00530E89"/>
    <w:rsid w:val="00530EE6"/>
    <w:rsid w:val="005355B7"/>
    <w:rsid w:val="00537786"/>
    <w:rsid w:val="00541667"/>
    <w:rsid w:val="005463E6"/>
    <w:rsid w:val="0055055C"/>
    <w:rsid w:val="0055304B"/>
    <w:rsid w:val="00560711"/>
    <w:rsid w:val="00564EE3"/>
    <w:rsid w:val="005702EE"/>
    <w:rsid w:val="005736C8"/>
    <w:rsid w:val="00576010"/>
    <w:rsid w:val="00577ABA"/>
    <w:rsid w:val="00587BF3"/>
    <w:rsid w:val="00590C6E"/>
    <w:rsid w:val="005910DF"/>
    <w:rsid w:val="00591526"/>
    <w:rsid w:val="00592E2A"/>
    <w:rsid w:val="0059632C"/>
    <w:rsid w:val="005A2621"/>
    <w:rsid w:val="005A2F5E"/>
    <w:rsid w:val="005B264A"/>
    <w:rsid w:val="005B2FB3"/>
    <w:rsid w:val="005C1815"/>
    <w:rsid w:val="005C25D9"/>
    <w:rsid w:val="005C3FDE"/>
    <w:rsid w:val="005C4FB2"/>
    <w:rsid w:val="005C7C31"/>
    <w:rsid w:val="005D0C01"/>
    <w:rsid w:val="005D134A"/>
    <w:rsid w:val="005D1DBF"/>
    <w:rsid w:val="005E11FD"/>
    <w:rsid w:val="005F1319"/>
    <w:rsid w:val="00600827"/>
    <w:rsid w:val="00605A80"/>
    <w:rsid w:val="00617DC3"/>
    <w:rsid w:val="00622DFB"/>
    <w:rsid w:val="00622FC1"/>
    <w:rsid w:val="00623A24"/>
    <w:rsid w:val="00641A55"/>
    <w:rsid w:val="006472DB"/>
    <w:rsid w:val="006519D0"/>
    <w:rsid w:val="00653591"/>
    <w:rsid w:val="00655429"/>
    <w:rsid w:val="00656A4F"/>
    <w:rsid w:val="006609E6"/>
    <w:rsid w:val="00662ABF"/>
    <w:rsid w:val="00670FAA"/>
    <w:rsid w:val="0067503D"/>
    <w:rsid w:val="00681205"/>
    <w:rsid w:val="006A1C3A"/>
    <w:rsid w:val="006A4848"/>
    <w:rsid w:val="006B2B33"/>
    <w:rsid w:val="006B52CC"/>
    <w:rsid w:val="006C6AAB"/>
    <w:rsid w:val="006C6EBA"/>
    <w:rsid w:val="006D5546"/>
    <w:rsid w:val="006D598D"/>
    <w:rsid w:val="006D5CCF"/>
    <w:rsid w:val="006E43E8"/>
    <w:rsid w:val="006F6EBB"/>
    <w:rsid w:val="00702DE7"/>
    <w:rsid w:val="00704ACA"/>
    <w:rsid w:val="00707349"/>
    <w:rsid w:val="0071264F"/>
    <w:rsid w:val="00715805"/>
    <w:rsid w:val="00723252"/>
    <w:rsid w:val="00723F71"/>
    <w:rsid w:val="00724C69"/>
    <w:rsid w:val="007254EA"/>
    <w:rsid w:val="007346C6"/>
    <w:rsid w:val="00753DC6"/>
    <w:rsid w:val="00754549"/>
    <w:rsid w:val="007628F7"/>
    <w:rsid w:val="00762A32"/>
    <w:rsid w:val="007744AC"/>
    <w:rsid w:val="007805FA"/>
    <w:rsid w:val="0078088F"/>
    <w:rsid w:val="007860B6"/>
    <w:rsid w:val="0079245F"/>
    <w:rsid w:val="007A08A8"/>
    <w:rsid w:val="007A3DBC"/>
    <w:rsid w:val="007A7CC5"/>
    <w:rsid w:val="007D0D75"/>
    <w:rsid w:val="007D1C09"/>
    <w:rsid w:val="007D1DB6"/>
    <w:rsid w:val="007D7B5C"/>
    <w:rsid w:val="007E0783"/>
    <w:rsid w:val="007E3586"/>
    <w:rsid w:val="007E3EDB"/>
    <w:rsid w:val="007F36EB"/>
    <w:rsid w:val="00801DA6"/>
    <w:rsid w:val="00802DF4"/>
    <w:rsid w:val="00804B72"/>
    <w:rsid w:val="0080593B"/>
    <w:rsid w:val="00814A14"/>
    <w:rsid w:val="00816EA8"/>
    <w:rsid w:val="00823076"/>
    <w:rsid w:val="00833879"/>
    <w:rsid w:val="0083469A"/>
    <w:rsid w:val="00837EBC"/>
    <w:rsid w:val="008434CF"/>
    <w:rsid w:val="00844728"/>
    <w:rsid w:val="00845940"/>
    <w:rsid w:val="00866DA4"/>
    <w:rsid w:val="008717DC"/>
    <w:rsid w:val="00873EAD"/>
    <w:rsid w:val="00874713"/>
    <w:rsid w:val="00877C21"/>
    <w:rsid w:val="00880169"/>
    <w:rsid w:val="0089310D"/>
    <w:rsid w:val="00896C1B"/>
    <w:rsid w:val="008A050B"/>
    <w:rsid w:val="008A272A"/>
    <w:rsid w:val="008A2ECA"/>
    <w:rsid w:val="008A31F5"/>
    <w:rsid w:val="008B73D2"/>
    <w:rsid w:val="008C61A6"/>
    <w:rsid w:val="008D2369"/>
    <w:rsid w:val="008D427F"/>
    <w:rsid w:val="008D7A7F"/>
    <w:rsid w:val="008E237E"/>
    <w:rsid w:val="008E257F"/>
    <w:rsid w:val="008E4C05"/>
    <w:rsid w:val="008E5CC4"/>
    <w:rsid w:val="008F1FB7"/>
    <w:rsid w:val="008F4E84"/>
    <w:rsid w:val="008F6B95"/>
    <w:rsid w:val="008F7B8A"/>
    <w:rsid w:val="00905258"/>
    <w:rsid w:val="009077EB"/>
    <w:rsid w:val="00911649"/>
    <w:rsid w:val="0091484A"/>
    <w:rsid w:val="0091653F"/>
    <w:rsid w:val="00917FB6"/>
    <w:rsid w:val="009241DB"/>
    <w:rsid w:val="00931677"/>
    <w:rsid w:val="00933D79"/>
    <w:rsid w:val="00934BAC"/>
    <w:rsid w:val="009532B2"/>
    <w:rsid w:val="009555DB"/>
    <w:rsid w:val="009570CA"/>
    <w:rsid w:val="00960404"/>
    <w:rsid w:val="009612E6"/>
    <w:rsid w:val="009679BC"/>
    <w:rsid w:val="00973236"/>
    <w:rsid w:val="009737CF"/>
    <w:rsid w:val="00993243"/>
    <w:rsid w:val="009A2406"/>
    <w:rsid w:val="009A711B"/>
    <w:rsid w:val="009C3268"/>
    <w:rsid w:val="009C58D6"/>
    <w:rsid w:val="009C5BD1"/>
    <w:rsid w:val="009D639D"/>
    <w:rsid w:val="009E19B0"/>
    <w:rsid w:val="009E2819"/>
    <w:rsid w:val="009E550A"/>
    <w:rsid w:val="009F00ED"/>
    <w:rsid w:val="00A11930"/>
    <w:rsid w:val="00A161A6"/>
    <w:rsid w:val="00A45E58"/>
    <w:rsid w:val="00A47843"/>
    <w:rsid w:val="00A5003A"/>
    <w:rsid w:val="00A56BD0"/>
    <w:rsid w:val="00A57C10"/>
    <w:rsid w:val="00A625F3"/>
    <w:rsid w:val="00A62978"/>
    <w:rsid w:val="00A63B0A"/>
    <w:rsid w:val="00A64DAE"/>
    <w:rsid w:val="00A64F6E"/>
    <w:rsid w:val="00A65FED"/>
    <w:rsid w:val="00A66C35"/>
    <w:rsid w:val="00A71A39"/>
    <w:rsid w:val="00A73023"/>
    <w:rsid w:val="00A752FC"/>
    <w:rsid w:val="00A91240"/>
    <w:rsid w:val="00A93BD3"/>
    <w:rsid w:val="00AA0158"/>
    <w:rsid w:val="00AA45C0"/>
    <w:rsid w:val="00AA50B6"/>
    <w:rsid w:val="00AB2F66"/>
    <w:rsid w:val="00AC0197"/>
    <w:rsid w:val="00AC02E1"/>
    <w:rsid w:val="00AC1006"/>
    <w:rsid w:val="00AC5E54"/>
    <w:rsid w:val="00AD0342"/>
    <w:rsid w:val="00AD3A24"/>
    <w:rsid w:val="00AF2A63"/>
    <w:rsid w:val="00AF3DF3"/>
    <w:rsid w:val="00B1176A"/>
    <w:rsid w:val="00B12769"/>
    <w:rsid w:val="00B17E46"/>
    <w:rsid w:val="00B22452"/>
    <w:rsid w:val="00B33CE3"/>
    <w:rsid w:val="00B3455E"/>
    <w:rsid w:val="00B457DE"/>
    <w:rsid w:val="00B57BDF"/>
    <w:rsid w:val="00B7438F"/>
    <w:rsid w:val="00B818FE"/>
    <w:rsid w:val="00B94292"/>
    <w:rsid w:val="00BA612C"/>
    <w:rsid w:val="00BC0DA9"/>
    <w:rsid w:val="00BC340E"/>
    <w:rsid w:val="00BC6AE3"/>
    <w:rsid w:val="00BC7548"/>
    <w:rsid w:val="00BD080D"/>
    <w:rsid w:val="00BD235A"/>
    <w:rsid w:val="00BD63CB"/>
    <w:rsid w:val="00BE4B2F"/>
    <w:rsid w:val="00BF4715"/>
    <w:rsid w:val="00C02368"/>
    <w:rsid w:val="00C0546B"/>
    <w:rsid w:val="00C07E76"/>
    <w:rsid w:val="00C102C1"/>
    <w:rsid w:val="00C13E76"/>
    <w:rsid w:val="00C1619D"/>
    <w:rsid w:val="00C24305"/>
    <w:rsid w:val="00C25D91"/>
    <w:rsid w:val="00C262A4"/>
    <w:rsid w:val="00C35742"/>
    <w:rsid w:val="00C451A2"/>
    <w:rsid w:val="00C542CC"/>
    <w:rsid w:val="00C64005"/>
    <w:rsid w:val="00C75FC9"/>
    <w:rsid w:val="00C772DD"/>
    <w:rsid w:val="00C773D2"/>
    <w:rsid w:val="00C80D30"/>
    <w:rsid w:val="00C951A3"/>
    <w:rsid w:val="00CA23B7"/>
    <w:rsid w:val="00CA6E85"/>
    <w:rsid w:val="00CB0BFE"/>
    <w:rsid w:val="00CB3883"/>
    <w:rsid w:val="00CC01C7"/>
    <w:rsid w:val="00CC727F"/>
    <w:rsid w:val="00CD67F5"/>
    <w:rsid w:val="00CE3E66"/>
    <w:rsid w:val="00CE49E6"/>
    <w:rsid w:val="00CF0DBA"/>
    <w:rsid w:val="00CF2083"/>
    <w:rsid w:val="00D22932"/>
    <w:rsid w:val="00D239BD"/>
    <w:rsid w:val="00D340FE"/>
    <w:rsid w:val="00D35AED"/>
    <w:rsid w:val="00D35E5E"/>
    <w:rsid w:val="00D43003"/>
    <w:rsid w:val="00D44383"/>
    <w:rsid w:val="00D50E31"/>
    <w:rsid w:val="00D54F85"/>
    <w:rsid w:val="00D5690A"/>
    <w:rsid w:val="00D611B8"/>
    <w:rsid w:val="00D72D22"/>
    <w:rsid w:val="00D83674"/>
    <w:rsid w:val="00D85EFC"/>
    <w:rsid w:val="00D90BB9"/>
    <w:rsid w:val="00D9114A"/>
    <w:rsid w:val="00D911DE"/>
    <w:rsid w:val="00D975A6"/>
    <w:rsid w:val="00DB2DD4"/>
    <w:rsid w:val="00DB705D"/>
    <w:rsid w:val="00DB723F"/>
    <w:rsid w:val="00DC6D6D"/>
    <w:rsid w:val="00DD1C53"/>
    <w:rsid w:val="00DF7153"/>
    <w:rsid w:val="00E0384A"/>
    <w:rsid w:val="00E04E47"/>
    <w:rsid w:val="00E05614"/>
    <w:rsid w:val="00E13DBF"/>
    <w:rsid w:val="00E16020"/>
    <w:rsid w:val="00E21FF1"/>
    <w:rsid w:val="00E277EF"/>
    <w:rsid w:val="00E32539"/>
    <w:rsid w:val="00E3310F"/>
    <w:rsid w:val="00E35302"/>
    <w:rsid w:val="00E41A7D"/>
    <w:rsid w:val="00E44BC6"/>
    <w:rsid w:val="00E5206D"/>
    <w:rsid w:val="00E563A9"/>
    <w:rsid w:val="00E71463"/>
    <w:rsid w:val="00E84C6C"/>
    <w:rsid w:val="00E8627E"/>
    <w:rsid w:val="00EA0DA8"/>
    <w:rsid w:val="00EA1454"/>
    <w:rsid w:val="00EA418D"/>
    <w:rsid w:val="00EA57C8"/>
    <w:rsid w:val="00EB2971"/>
    <w:rsid w:val="00EB3CD1"/>
    <w:rsid w:val="00EB6319"/>
    <w:rsid w:val="00EC08EB"/>
    <w:rsid w:val="00EC2095"/>
    <w:rsid w:val="00EC4648"/>
    <w:rsid w:val="00ED0DEC"/>
    <w:rsid w:val="00ED44C7"/>
    <w:rsid w:val="00EE1A56"/>
    <w:rsid w:val="00EE3C2A"/>
    <w:rsid w:val="00EE4473"/>
    <w:rsid w:val="00EF1BC9"/>
    <w:rsid w:val="00EF3856"/>
    <w:rsid w:val="00EF3DF0"/>
    <w:rsid w:val="00F01D4F"/>
    <w:rsid w:val="00F05D0B"/>
    <w:rsid w:val="00F11C9F"/>
    <w:rsid w:val="00F21382"/>
    <w:rsid w:val="00F25172"/>
    <w:rsid w:val="00F2755C"/>
    <w:rsid w:val="00F3025A"/>
    <w:rsid w:val="00F33F4A"/>
    <w:rsid w:val="00F34EDD"/>
    <w:rsid w:val="00F37FA8"/>
    <w:rsid w:val="00F4263F"/>
    <w:rsid w:val="00F50A59"/>
    <w:rsid w:val="00F50C71"/>
    <w:rsid w:val="00F6002E"/>
    <w:rsid w:val="00F64A7A"/>
    <w:rsid w:val="00F82684"/>
    <w:rsid w:val="00F8271D"/>
    <w:rsid w:val="00FA2949"/>
    <w:rsid w:val="00FB0D82"/>
    <w:rsid w:val="00FB0F0F"/>
    <w:rsid w:val="00FB1F8D"/>
    <w:rsid w:val="00FB594C"/>
    <w:rsid w:val="00FC2FC7"/>
    <w:rsid w:val="00FC3E02"/>
    <w:rsid w:val="00FD741D"/>
    <w:rsid w:val="00FE2039"/>
    <w:rsid w:val="00FF37D0"/>
    <w:rsid w:val="00FF6B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D2C7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color w:val="000000"/>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link w:val="Heading1Char"/>
    <w:pPr>
      <w:keepNext/>
      <w:keepLines/>
      <w:spacing w:before="240"/>
      <w:outlineLvl w:val="0"/>
    </w:pPr>
    <w:rPr>
      <w:rFonts w:ascii="Calibri" w:eastAsia="Calibri" w:hAnsi="Calibri" w:cs="Calibri"/>
      <w:color w:val="366091"/>
      <w:sz w:val="32"/>
      <w:szCs w:val="32"/>
    </w:rPr>
  </w:style>
  <w:style w:type="paragraph" w:styleId="Heading2">
    <w:name w:val="heading 2"/>
    <w:basedOn w:val="Normal1"/>
    <w:next w:val="Normal1"/>
    <w:pPr>
      <w:keepNext/>
      <w:keepLines/>
      <w:spacing w:before="200"/>
      <w:outlineLvl w:val="1"/>
    </w:pPr>
    <w:rPr>
      <w:rFonts w:ascii="Calibri" w:eastAsia="Calibri" w:hAnsi="Calibri" w:cs="Calibri"/>
      <w:b/>
      <w:color w:val="4F81BD"/>
      <w:sz w:val="26"/>
      <w:szCs w:val="26"/>
    </w:rPr>
  </w:style>
  <w:style w:type="paragraph" w:styleId="Heading3">
    <w:name w:val="heading 3"/>
    <w:basedOn w:val="Normal1"/>
    <w:next w:val="Normal1"/>
    <w:pPr>
      <w:keepNext/>
      <w:keepLines/>
      <w:spacing w:before="280" w:after="80"/>
      <w:contextualSpacing/>
      <w:outlineLvl w:val="2"/>
    </w:pPr>
    <w:rPr>
      <w:b/>
      <w:sz w:val="28"/>
      <w:szCs w:val="28"/>
    </w:rPr>
  </w:style>
  <w:style w:type="paragraph" w:styleId="Heading4">
    <w:name w:val="heading 4"/>
    <w:basedOn w:val="Normal1"/>
    <w:next w:val="Normal1"/>
    <w:pPr>
      <w:keepNext/>
      <w:keepLines/>
      <w:spacing w:before="240" w:after="40"/>
      <w:contextualSpacing/>
      <w:outlineLvl w:val="3"/>
    </w:pPr>
    <w:rPr>
      <w:b/>
    </w:rPr>
  </w:style>
  <w:style w:type="paragraph" w:styleId="Heading5">
    <w:name w:val="heading 5"/>
    <w:basedOn w:val="Normal1"/>
    <w:next w:val="Normal1"/>
    <w:pPr>
      <w:keepNext/>
      <w:keepLines/>
      <w:spacing w:before="220" w:after="40"/>
      <w:contextualSpacing/>
      <w:outlineLvl w:val="4"/>
    </w:pPr>
    <w:rPr>
      <w:b/>
      <w:sz w:val="22"/>
      <w:szCs w:val="22"/>
    </w:rPr>
  </w:style>
  <w:style w:type="paragraph" w:styleId="Heading6">
    <w:name w:val="heading 6"/>
    <w:basedOn w:val="Normal1"/>
    <w:next w:val="Normal1"/>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contextualSpacing/>
    </w:pPr>
    <w:rPr>
      <w:b/>
      <w:sz w:val="72"/>
      <w:szCs w:val="72"/>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25598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598A"/>
    <w:rPr>
      <w:rFonts w:ascii="Lucida Grande" w:hAnsi="Lucida Grande" w:cs="Lucida Grande"/>
      <w:sz w:val="18"/>
      <w:szCs w:val="18"/>
    </w:rPr>
  </w:style>
  <w:style w:type="character" w:customStyle="1" w:styleId="apple-converted-space">
    <w:name w:val="apple-converted-space"/>
    <w:basedOn w:val="DefaultParagraphFont"/>
    <w:rsid w:val="00CB0BFE"/>
  </w:style>
  <w:style w:type="paragraph" w:styleId="ListParagraph">
    <w:name w:val="List Paragraph"/>
    <w:basedOn w:val="Normal"/>
    <w:uiPriority w:val="34"/>
    <w:qFormat/>
    <w:rsid w:val="00622FC1"/>
    <w:pPr>
      <w:ind w:left="720"/>
      <w:contextualSpacing/>
    </w:pPr>
  </w:style>
  <w:style w:type="paragraph" w:styleId="Header">
    <w:name w:val="header"/>
    <w:basedOn w:val="Normal"/>
    <w:link w:val="HeaderChar"/>
    <w:uiPriority w:val="99"/>
    <w:unhideWhenUsed/>
    <w:rsid w:val="006609E6"/>
    <w:pPr>
      <w:tabs>
        <w:tab w:val="center" w:pos="4680"/>
        <w:tab w:val="right" w:pos="9360"/>
      </w:tabs>
    </w:pPr>
  </w:style>
  <w:style w:type="character" w:customStyle="1" w:styleId="HeaderChar">
    <w:name w:val="Header Char"/>
    <w:basedOn w:val="DefaultParagraphFont"/>
    <w:link w:val="Header"/>
    <w:uiPriority w:val="99"/>
    <w:rsid w:val="006609E6"/>
  </w:style>
  <w:style w:type="paragraph" w:styleId="Footer">
    <w:name w:val="footer"/>
    <w:basedOn w:val="Normal"/>
    <w:link w:val="FooterChar"/>
    <w:uiPriority w:val="99"/>
    <w:unhideWhenUsed/>
    <w:rsid w:val="006609E6"/>
    <w:pPr>
      <w:tabs>
        <w:tab w:val="center" w:pos="4680"/>
        <w:tab w:val="right" w:pos="9360"/>
      </w:tabs>
    </w:pPr>
  </w:style>
  <w:style w:type="character" w:customStyle="1" w:styleId="FooterChar">
    <w:name w:val="Footer Char"/>
    <w:basedOn w:val="DefaultParagraphFont"/>
    <w:link w:val="Footer"/>
    <w:uiPriority w:val="99"/>
    <w:rsid w:val="006609E6"/>
  </w:style>
  <w:style w:type="character" w:styleId="Hyperlink">
    <w:name w:val="Hyperlink"/>
    <w:basedOn w:val="DefaultParagraphFont"/>
    <w:uiPriority w:val="99"/>
    <w:unhideWhenUsed/>
    <w:rsid w:val="00E05614"/>
    <w:rPr>
      <w:color w:val="0000FF" w:themeColor="hyperlink"/>
      <w:u w:val="single"/>
    </w:rPr>
  </w:style>
  <w:style w:type="character" w:styleId="FollowedHyperlink">
    <w:name w:val="FollowedHyperlink"/>
    <w:basedOn w:val="DefaultParagraphFont"/>
    <w:uiPriority w:val="99"/>
    <w:semiHidden/>
    <w:unhideWhenUsed/>
    <w:rsid w:val="00FB594C"/>
    <w:rPr>
      <w:color w:val="800080" w:themeColor="followedHyperlink"/>
      <w:u w:val="single"/>
    </w:rPr>
  </w:style>
  <w:style w:type="paragraph" w:styleId="BodyText">
    <w:name w:val="Body Text"/>
    <w:basedOn w:val="Normal"/>
    <w:link w:val="BodyTextChar"/>
    <w:qFormat/>
    <w:rsid w:val="00753DC6"/>
    <w:pPr>
      <w:keepLines/>
      <w:spacing w:before="120" w:after="60"/>
    </w:pPr>
    <w:rPr>
      <w:rFonts w:ascii="Arial" w:eastAsia="Times New Roman" w:hAnsi="Arial" w:cs="Times New Roman"/>
      <w:color w:val="auto"/>
      <w:sz w:val="20"/>
    </w:rPr>
  </w:style>
  <w:style w:type="character" w:customStyle="1" w:styleId="BodyTextChar">
    <w:name w:val="Body Text Char"/>
    <w:basedOn w:val="DefaultParagraphFont"/>
    <w:link w:val="BodyText"/>
    <w:rsid w:val="00753DC6"/>
    <w:rPr>
      <w:rFonts w:ascii="Arial" w:eastAsia="Times New Roman" w:hAnsi="Arial" w:cs="Times New Roman"/>
      <w:color w:val="auto"/>
      <w:sz w:val="20"/>
    </w:rPr>
  </w:style>
  <w:style w:type="character" w:customStyle="1" w:styleId="Heading1Char">
    <w:name w:val="Heading 1 Char"/>
    <w:basedOn w:val="DefaultParagraphFont"/>
    <w:link w:val="Heading1"/>
    <w:rsid w:val="001F76F9"/>
    <w:rPr>
      <w:rFonts w:ascii="Calibri" w:eastAsia="Calibri" w:hAnsi="Calibri" w:cs="Calibri"/>
      <w:color w:val="366091"/>
      <w:sz w:val="32"/>
      <w:szCs w:val="32"/>
    </w:rPr>
  </w:style>
  <w:style w:type="character" w:styleId="CommentReference">
    <w:name w:val="annotation reference"/>
    <w:basedOn w:val="DefaultParagraphFont"/>
    <w:uiPriority w:val="99"/>
    <w:semiHidden/>
    <w:unhideWhenUsed/>
    <w:rsid w:val="005910DF"/>
    <w:rPr>
      <w:sz w:val="18"/>
      <w:szCs w:val="18"/>
    </w:rPr>
  </w:style>
  <w:style w:type="paragraph" w:styleId="CommentText">
    <w:name w:val="annotation text"/>
    <w:basedOn w:val="Normal"/>
    <w:link w:val="CommentTextChar"/>
    <w:uiPriority w:val="99"/>
    <w:semiHidden/>
    <w:unhideWhenUsed/>
    <w:rsid w:val="005910DF"/>
  </w:style>
  <w:style w:type="character" w:customStyle="1" w:styleId="CommentTextChar">
    <w:name w:val="Comment Text Char"/>
    <w:basedOn w:val="DefaultParagraphFont"/>
    <w:link w:val="CommentText"/>
    <w:uiPriority w:val="99"/>
    <w:semiHidden/>
    <w:rsid w:val="005910DF"/>
  </w:style>
  <w:style w:type="paragraph" w:styleId="CommentSubject">
    <w:name w:val="annotation subject"/>
    <w:basedOn w:val="CommentText"/>
    <w:next w:val="CommentText"/>
    <w:link w:val="CommentSubjectChar"/>
    <w:uiPriority w:val="99"/>
    <w:semiHidden/>
    <w:unhideWhenUsed/>
    <w:rsid w:val="005910DF"/>
    <w:rPr>
      <w:b/>
      <w:bCs/>
      <w:sz w:val="20"/>
      <w:szCs w:val="20"/>
    </w:rPr>
  </w:style>
  <w:style w:type="character" w:customStyle="1" w:styleId="CommentSubjectChar">
    <w:name w:val="Comment Subject Char"/>
    <w:basedOn w:val="CommentTextChar"/>
    <w:link w:val="CommentSubject"/>
    <w:uiPriority w:val="99"/>
    <w:semiHidden/>
    <w:rsid w:val="005910DF"/>
    <w:rPr>
      <w:b/>
      <w:bCs/>
      <w:sz w:val="20"/>
      <w:szCs w:val="20"/>
    </w:rPr>
  </w:style>
  <w:style w:type="paragraph" w:styleId="Revision">
    <w:name w:val="Revision"/>
    <w:hidden/>
    <w:uiPriority w:val="99"/>
    <w:semiHidden/>
    <w:rsid w:val="003C039E"/>
  </w:style>
  <w:style w:type="paragraph" w:customStyle="1" w:styleId="code">
    <w:name w:val="code"/>
    <w:basedOn w:val="Normal"/>
    <w:link w:val="codeChar"/>
    <w:qFormat/>
    <w:rsid w:val="00F50C71"/>
    <w:pPr>
      <w:widowControl w:val="0"/>
      <w:shd w:val="clear" w:color="auto" w:fill="F2F2F2" w:themeFill="background1" w:themeFillShade="F2"/>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20"/>
    </w:pPr>
    <w:rPr>
      <w:rFonts w:ascii="Courier New" w:eastAsia="Times New Roman" w:hAnsi="Courier New" w:cs="Courier New"/>
      <w:color w:val="auto"/>
      <w:spacing w:val="-5"/>
      <w:kern w:val="1"/>
      <w:sz w:val="18"/>
      <w:szCs w:val="18"/>
    </w:rPr>
  </w:style>
  <w:style w:type="character" w:customStyle="1" w:styleId="codeChar">
    <w:name w:val="code Char"/>
    <w:basedOn w:val="DefaultParagraphFont"/>
    <w:link w:val="code"/>
    <w:rsid w:val="00F50C71"/>
    <w:rPr>
      <w:rFonts w:ascii="Courier New" w:eastAsia="Times New Roman" w:hAnsi="Courier New" w:cs="Courier New"/>
      <w:color w:val="auto"/>
      <w:spacing w:val="-5"/>
      <w:kern w:val="1"/>
      <w:sz w:val="18"/>
      <w:szCs w:val="18"/>
      <w:shd w:val="clear" w:color="auto" w:fill="F2F2F2" w:themeFill="background1" w:themeFillShade="F2"/>
    </w:rPr>
  </w:style>
  <w:style w:type="paragraph" w:styleId="IntenseQuote">
    <w:name w:val="Intense Quote"/>
    <w:basedOn w:val="Normal"/>
    <w:next w:val="Normal"/>
    <w:link w:val="IntenseQuoteChar"/>
    <w:uiPriority w:val="30"/>
    <w:qFormat/>
    <w:rsid w:val="00C951A3"/>
    <w:pPr>
      <w:pBdr>
        <w:top w:val="single" w:sz="4" w:space="10" w:color="4F81BD" w:themeColor="accent1"/>
        <w:bottom w:val="single" w:sz="4" w:space="10" w:color="4F81BD" w:themeColor="accent1"/>
      </w:pBdr>
      <w:spacing w:before="360" w:after="360"/>
      <w:ind w:left="864" w:right="864"/>
      <w:jc w:val="center"/>
    </w:pPr>
    <w:rPr>
      <w:rFonts w:asciiTheme="minorHAnsi" w:eastAsiaTheme="minorHAnsi" w:hAnsiTheme="minorHAnsi" w:cstheme="minorBidi"/>
      <w:i/>
      <w:iCs/>
      <w:color w:val="4F81BD" w:themeColor="accent1"/>
    </w:rPr>
  </w:style>
  <w:style w:type="character" w:customStyle="1" w:styleId="IntenseQuoteChar">
    <w:name w:val="Intense Quote Char"/>
    <w:basedOn w:val="DefaultParagraphFont"/>
    <w:link w:val="IntenseQuote"/>
    <w:uiPriority w:val="30"/>
    <w:rsid w:val="00C951A3"/>
    <w:rPr>
      <w:rFonts w:asciiTheme="minorHAnsi" w:eastAsiaTheme="minorHAnsi" w:hAnsiTheme="minorHAnsi" w:cstheme="minorBidi"/>
      <w:i/>
      <w:iCs/>
      <w:color w:val="4F81BD" w:themeColor="accent1"/>
    </w:rPr>
  </w:style>
  <w:style w:type="paragraph" w:customStyle="1" w:styleId="Heading10">
    <w:name w:val="Heading1"/>
    <w:basedOn w:val="Heading1"/>
    <w:link w:val="Heading1Char0"/>
    <w:qFormat/>
    <w:rsid w:val="00537786"/>
    <w:rPr>
      <w:b/>
      <w:color w:val="1F497D" w:themeColor="text2"/>
      <w:sz w:val="36"/>
      <w:szCs w:val="36"/>
    </w:rPr>
  </w:style>
  <w:style w:type="paragraph" w:customStyle="1" w:styleId="Heading20">
    <w:name w:val="Heading2"/>
    <w:basedOn w:val="Heading1"/>
    <w:link w:val="Heading2Char"/>
    <w:qFormat/>
    <w:rsid w:val="00537786"/>
    <w:rPr>
      <w:b/>
      <w:color w:val="auto"/>
      <w:sz w:val="28"/>
      <w:szCs w:val="28"/>
    </w:rPr>
  </w:style>
  <w:style w:type="character" w:customStyle="1" w:styleId="Heading1Char0">
    <w:name w:val="Heading1 Char"/>
    <w:basedOn w:val="Heading1Char"/>
    <w:link w:val="Heading10"/>
    <w:rsid w:val="00537786"/>
    <w:rPr>
      <w:rFonts w:ascii="Calibri" w:eastAsia="Calibri" w:hAnsi="Calibri" w:cs="Calibri"/>
      <w:b/>
      <w:color w:val="1F497D" w:themeColor="text2"/>
      <w:sz w:val="36"/>
      <w:szCs w:val="36"/>
    </w:rPr>
  </w:style>
  <w:style w:type="character" w:customStyle="1" w:styleId="Heading2Char">
    <w:name w:val="Heading2 Char"/>
    <w:basedOn w:val="Heading1Char"/>
    <w:link w:val="Heading20"/>
    <w:rsid w:val="00537786"/>
    <w:rPr>
      <w:rFonts w:ascii="Calibri" w:eastAsia="Calibri" w:hAnsi="Calibri" w:cs="Calibri"/>
      <w:b/>
      <w:color w:val="auto"/>
      <w:sz w:val="28"/>
      <w:szCs w:val="28"/>
    </w:rPr>
  </w:style>
  <w:style w:type="character" w:customStyle="1" w:styleId="UnresolvedMention1">
    <w:name w:val="Unresolved Mention1"/>
    <w:basedOn w:val="DefaultParagraphFont"/>
    <w:uiPriority w:val="99"/>
    <w:semiHidden/>
    <w:unhideWhenUsed/>
    <w:rsid w:val="00F37FA8"/>
    <w:rPr>
      <w:color w:val="808080"/>
      <w:shd w:val="clear" w:color="auto" w:fill="E6E6E6"/>
    </w:rPr>
  </w:style>
  <w:style w:type="paragraph" w:styleId="ListBullet">
    <w:name w:val="List Bullet"/>
    <w:basedOn w:val="BodyText"/>
    <w:qFormat/>
    <w:rsid w:val="00592E2A"/>
    <w:pPr>
      <w:numPr>
        <w:numId w:val="15"/>
      </w:numPr>
      <w:spacing w:after="120"/>
      <w:contextualSpacing/>
    </w:pPr>
  </w:style>
  <w:style w:type="character" w:styleId="IntenseEmphasis">
    <w:name w:val="Intense Emphasis"/>
    <w:basedOn w:val="DefaultParagraphFont"/>
    <w:uiPriority w:val="21"/>
    <w:qFormat/>
    <w:rsid w:val="00662ABF"/>
    <w:rPr>
      <w:i/>
      <w:iCs/>
      <w:color w:val="4F81BD" w:themeColor="accent1"/>
    </w:rPr>
  </w:style>
  <w:style w:type="paragraph" w:customStyle="1" w:styleId="Code0">
    <w:name w:val="Code"/>
    <w:basedOn w:val="Normal"/>
    <w:link w:val="CodeChar0"/>
    <w:qFormat/>
    <w:rsid w:val="00272C1D"/>
    <w:pPr>
      <w:shd w:val="clear" w:color="auto" w:fill="F2F2F2" w:themeFill="background1" w:themeFillShade="F2"/>
      <w:spacing w:before="120" w:after="120"/>
      <w:ind w:left="540"/>
    </w:pPr>
    <w:rPr>
      <w:rFonts w:ascii="Courier New" w:eastAsia="Times New Roman" w:hAnsi="Courier New" w:cs="Times New Roman"/>
      <w:color w:val="auto"/>
      <w:sz w:val="18"/>
      <w:szCs w:val="20"/>
    </w:rPr>
  </w:style>
  <w:style w:type="character" w:customStyle="1" w:styleId="CodeChar0">
    <w:name w:val="Code Char"/>
    <w:basedOn w:val="DefaultParagraphFont"/>
    <w:link w:val="Code0"/>
    <w:rsid w:val="00272C1D"/>
    <w:rPr>
      <w:rFonts w:ascii="Courier New" w:eastAsia="Times New Roman" w:hAnsi="Courier New" w:cs="Times New Roman"/>
      <w:color w:val="auto"/>
      <w:sz w:val="18"/>
      <w:szCs w:val="20"/>
      <w:shd w:val="clear" w:color="auto" w:fill="F2F2F2" w:themeFill="background1" w:themeFillShade="F2"/>
    </w:rPr>
  </w:style>
  <w:style w:type="table" w:styleId="TableGrid">
    <w:name w:val="Table Grid"/>
    <w:basedOn w:val="TableNormal"/>
    <w:uiPriority w:val="59"/>
    <w:rsid w:val="00F11C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11889">
      <w:bodyDiv w:val="1"/>
      <w:marLeft w:val="0"/>
      <w:marRight w:val="0"/>
      <w:marTop w:val="0"/>
      <w:marBottom w:val="0"/>
      <w:divBdr>
        <w:top w:val="none" w:sz="0" w:space="0" w:color="auto"/>
        <w:left w:val="none" w:sz="0" w:space="0" w:color="auto"/>
        <w:bottom w:val="none" w:sz="0" w:space="0" w:color="auto"/>
        <w:right w:val="none" w:sz="0" w:space="0" w:color="auto"/>
      </w:divBdr>
    </w:div>
    <w:div w:id="317732927">
      <w:bodyDiv w:val="1"/>
      <w:marLeft w:val="0"/>
      <w:marRight w:val="0"/>
      <w:marTop w:val="0"/>
      <w:marBottom w:val="0"/>
      <w:divBdr>
        <w:top w:val="none" w:sz="0" w:space="0" w:color="auto"/>
        <w:left w:val="none" w:sz="0" w:space="0" w:color="auto"/>
        <w:bottom w:val="none" w:sz="0" w:space="0" w:color="auto"/>
        <w:right w:val="none" w:sz="0" w:space="0" w:color="auto"/>
      </w:divBdr>
    </w:div>
    <w:div w:id="487138665">
      <w:bodyDiv w:val="1"/>
      <w:marLeft w:val="0"/>
      <w:marRight w:val="0"/>
      <w:marTop w:val="0"/>
      <w:marBottom w:val="0"/>
      <w:divBdr>
        <w:top w:val="none" w:sz="0" w:space="0" w:color="auto"/>
        <w:left w:val="none" w:sz="0" w:space="0" w:color="auto"/>
        <w:bottom w:val="none" w:sz="0" w:space="0" w:color="auto"/>
        <w:right w:val="none" w:sz="0" w:space="0" w:color="auto"/>
      </w:divBdr>
    </w:div>
    <w:div w:id="546111891">
      <w:bodyDiv w:val="1"/>
      <w:marLeft w:val="0"/>
      <w:marRight w:val="0"/>
      <w:marTop w:val="0"/>
      <w:marBottom w:val="0"/>
      <w:divBdr>
        <w:top w:val="none" w:sz="0" w:space="0" w:color="auto"/>
        <w:left w:val="none" w:sz="0" w:space="0" w:color="auto"/>
        <w:bottom w:val="none" w:sz="0" w:space="0" w:color="auto"/>
        <w:right w:val="none" w:sz="0" w:space="0" w:color="auto"/>
      </w:divBdr>
    </w:div>
    <w:div w:id="591275913">
      <w:bodyDiv w:val="1"/>
      <w:marLeft w:val="0"/>
      <w:marRight w:val="0"/>
      <w:marTop w:val="0"/>
      <w:marBottom w:val="0"/>
      <w:divBdr>
        <w:top w:val="none" w:sz="0" w:space="0" w:color="auto"/>
        <w:left w:val="none" w:sz="0" w:space="0" w:color="auto"/>
        <w:bottom w:val="none" w:sz="0" w:space="0" w:color="auto"/>
        <w:right w:val="none" w:sz="0" w:space="0" w:color="auto"/>
      </w:divBdr>
    </w:div>
    <w:div w:id="939874662">
      <w:bodyDiv w:val="1"/>
      <w:marLeft w:val="0"/>
      <w:marRight w:val="0"/>
      <w:marTop w:val="0"/>
      <w:marBottom w:val="0"/>
      <w:divBdr>
        <w:top w:val="none" w:sz="0" w:space="0" w:color="auto"/>
        <w:left w:val="none" w:sz="0" w:space="0" w:color="auto"/>
        <w:bottom w:val="none" w:sz="0" w:space="0" w:color="auto"/>
        <w:right w:val="none" w:sz="0" w:space="0" w:color="auto"/>
      </w:divBdr>
    </w:div>
    <w:div w:id="1012294765">
      <w:bodyDiv w:val="1"/>
      <w:marLeft w:val="0"/>
      <w:marRight w:val="0"/>
      <w:marTop w:val="0"/>
      <w:marBottom w:val="0"/>
      <w:divBdr>
        <w:top w:val="none" w:sz="0" w:space="0" w:color="auto"/>
        <w:left w:val="none" w:sz="0" w:space="0" w:color="auto"/>
        <w:bottom w:val="none" w:sz="0" w:space="0" w:color="auto"/>
        <w:right w:val="none" w:sz="0" w:space="0" w:color="auto"/>
      </w:divBdr>
    </w:div>
    <w:div w:id="1164736014">
      <w:bodyDiv w:val="1"/>
      <w:marLeft w:val="0"/>
      <w:marRight w:val="0"/>
      <w:marTop w:val="0"/>
      <w:marBottom w:val="0"/>
      <w:divBdr>
        <w:top w:val="none" w:sz="0" w:space="0" w:color="auto"/>
        <w:left w:val="none" w:sz="0" w:space="0" w:color="auto"/>
        <w:bottom w:val="none" w:sz="0" w:space="0" w:color="auto"/>
        <w:right w:val="none" w:sz="0" w:space="0" w:color="auto"/>
      </w:divBdr>
    </w:div>
    <w:div w:id="1781341435">
      <w:bodyDiv w:val="1"/>
      <w:marLeft w:val="0"/>
      <w:marRight w:val="0"/>
      <w:marTop w:val="0"/>
      <w:marBottom w:val="0"/>
      <w:divBdr>
        <w:top w:val="none" w:sz="0" w:space="0" w:color="auto"/>
        <w:left w:val="none" w:sz="0" w:space="0" w:color="auto"/>
        <w:bottom w:val="none" w:sz="0" w:space="0" w:color="auto"/>
        <w:right w:val="none" w:sz="0" w:space="0" w:color="auto"/>
      </w:divBdr>
    </w:div>
    <w:div w:id="2000185415">
      <w:bodyDiv w:val="1"/>
      <w:marLeft w:val="0"/>
      <w:marRight w:val="0"/>
      <w:marTop w:val="0"/>
      <w:marBottom w:val="0"/>
      <w:divBdr>
        <w:top w:val="none" w:sz="0" w:space="0" w:color="auto"/>
        <w:left w:val="none" w:sz="0" w:space="0" w:color="auto"/>
        <w:bottom w:val="none" w:sz="0" w:space="0" w:color="auto"/>
        <w:right w:val="none" w:sz="0" w:space="0" w:color="auto"/>
      </w:divBdr>
      <w:divsChild>
        <w:div w:id="482237580">
          <w:marLeft w:val="0"/>
          <w:marRight w:val="0"/>
          <w:marTop w:val="0"/>
          <w:marBottom w:val="0"/>
          <w:divBdr>
            <w:top w:val="none" w:sz="0" w:space="0" w:color="auto"/>
            <w:left w:val="none" w:sz="0" w:space="0" w:color="auto"/>
            <w:bottom w:val="none" w:sz="0" w:space="0" w:color="auto"/>
            <w:right w:val="none" w:sz="0" w:space="0" w:color="auto"/>
          </w:divBdr>
        </w:div>
        <w:div w:id="2035685492">
          <w:marLeft w:val="0"/>
          <w:marRight w:val="0"/>
          <w:marTop w:val="0"/>
          <w:marBottom w:val="0"/>
          <w:divBdr>
            <w:top w:val="none" w:sz="0" w:space="0" w:color="auto"/>
            <w:left w:val="none" w:sz="0" w:space="0" w:color="auto"/>
            <w:bottom w:val="none" w:sz="0" w:space="0" w:color="auto"/>
            <w:right w:val="none" w:sz="0" w:space="0" w:color="auto"/>
          </w:divBdr>
        </w:div>
        <w:div w:id="81240835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mailto:support@resilientsystems.com" TargetMode="External"/><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7.png"/><Relationship Id="rId11" Type="http://schemas.openxmlformats.org/officeDocument/2006/relationships/hyperlink" Target="https://github.com/ibmresilient/resilient-reference/blob/master/developer_guides/Integration%20Server%20Guide.pdf"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stixproject.github.io/"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DB118F-9556-1E48-9E5C-253CC6002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29</Pages>
  <Words>3647</Words>
  <Characters>20791</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Resilient IRP Integrations QRadar Advisor Function Guide</vt:lpstr>
    </vt:vector>
  </TitlesOfParts>
  <Manager/>
  <Company>IBM Resilient</Company>
  <LinksUpToDate>false</LinksUpToDate>
  <CharactersWithSpaces>24390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Resilient IRP Integrations QRadar Advisor Function Guide</dc:title>
  <dc:subject/>
  <dc:creator>IBM Resilient</dc:creator>
  <cp:keywords/>
  <dc:description/>
  <cp:lastModifiedBy>Yongjian Feng</cp:lastModifiedBy>
  <cp:revision>22</cp:revision>
  <cp:lastPrinted>2018-04-09T16:01:00Z</cp:lastPrinted>
  <dcterms:created xsi:type="dcterms:W3CDTF">2018-08-02T18:48:00Z</dcterms:created>
  <dcterms:modified xsi:type="dcterms:W3CDTF">2019-02-21T15:37:00Z</dcterms:modified>
  <cp:category/>
</cp:coreProperties>
</file>