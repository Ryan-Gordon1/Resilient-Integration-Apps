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4B69A617" w:rsidR="006B52CC" w:rsidRDefault="00280A6E" w:rsidP="006B52CC">
      <w:pPr>
        <w:pStyle w:val="Heading1"/>
        <w:spacing w:before="0"/>
        <w:jc w:val="center"/>
      </w:pPr>
      <w:r>
        <w:rPr>
          <w:color w:val="FF8300"/>
        </w:rPr>
        <w:t>Create Zoom Meeting</w:t>
      </w:r>
      <w:r w:rsidR="00C951A3">
        <w:rPr>
          <w:color w:val="FF8300"/>
        </w:rPr>
        <w:t xml:space="preserve"> Function V1.0.0</w:t>
      </w:r>
    </w:p>
    <w:p w14:paraId="0E3218A8" w14:textId="1B67F3CE" w:rsidR="006B52CC" w:rsidRDefault="00C951A3" w:rsidP="006B52CC">
      <w:pPr>
        <w:pStyle w:val="Normal1"/>
        <w:jc w:val="center"/>
      </w:pPr>
      <w:r>
        <w:rPr>
          <w:rFonts w:ascii="Times New Roman" w:eastAsia="Times New Roman" w:hAnsi="Times New Roman" w:cs="Times New Roman"/>
        </w:rPr>
        <w:t xml:space="preserve">Release Date: </w:t>
      </w:r>
      <w:r w:rsidR="00A90D80">
        <w:rPr>
          <w:rFonts w:ascii="Times New Roman" w:eastAsia="Times New Roman" w:hAnsi="Times New Roman" w:cs="Times New Roman"/>
        </w:rPr>
        <w:t xml:space="preserve">August </w:t>
      </w:r>
      <w:r>
        <w:rPr>
          <w:rFonts w:ascii="Times New Roman" w:eastAsia="Times New Roman" w:hAnsi="Times New Roman" w:cs="Times New Roman"/>
        </w:rPr>
        <w:t>2018</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778DB55" w:rsidR="0037127E" w:rsidRDefault="0037127E" w:rsidP="0037127E">
      <w:pPr>
        <w:pStyle w:val="BodyText"/>
        <w:keepNext/>
      </w:pPr>
      <w:r>
        <w:t xml:space="preserve">This guide describes the </w:t>
      </w:r>
      <w:r w:rsidR="00280A6E">
        <w:t>Create Zoom Meeting</w:t>
      </w:r>
      <w:r>
        <w:t xml:space="preserve"> Function.</w:t>
      </w:r>
    </w:p>
    <w:p w14:paraId="6610BB48" w14:textId="56A54452" w:rsidR="009D639D" w:rsidRPr="00537786" w:rsidRDefault="00C951A3" w:rsidP="00537786">
      <w:pPr>
        <w:pStyle w:val="Heading10"/>
      </w:pPr>
      <w:r w:rsidRPr="00537786">
        <w:t xml:space="preserve">Overview </w:t>
      </w:r>
    </w:p>
    <w:p w14:paraId="130D3447" w14:textId="54D04192" w:rsidR="00280A6E" w:rsidRPr="009B690E" w:rsidRDefault="00280A6E" w:rsidP="00280A6E">
      <w:pPr>
        <w:pStyle w:val="BodyText"/>
        <w:rPr>
          <w:rStyle w:val="IntenseEmphasis"/>
          <w:i w:val="0"/>
          <w:iCs w:val="0"/>
          <w:color w:val="auto"/>
        </w:rPr>
      </w:pPr>
      <w:r>
        <w:rPr>
          <w:rStyle w:val="IntenseEmphasis"/>
          <w:i w:val="0"/>
          <w:iCs w:val="0"/>
          <w:color w:val="auto"/>
        </w:rPr>
        <w:t>This Resilient Function package provides a function</w:t>
      </w:r>
      <w:r w:rsidR="00A90D80">
        <w:rPr>
          <w:rStyle w:val="IntenseEmphasis"/>
          <w:i w:val="0"/>
          <w:iCs w:val="0"/>
          <w:color w:val="auto"/>
        </w:rPr>
        <w:t>,</w:t>
      </w:r>
      <w:r>
        <w:rPr>
          <w:rStyle w:val="IntenseEmphasis"/>
          <w:i w:val="0"/>
          <w:iCs w:val="0"/>
          <w:color w:val="auto"/>
        </w:rPr>
        <w:t xml:space="preserve"> </w:t>
      </w:r>
      <w:proofErr w:type="spellStart"/>
      <w:r>
        <w:rPr>
          <w:rStyle w:val="IntenseEmphasis"/>
          <w:i w:val="0"/>
          <w:iCs w:val="0"/>
          <w:color w:val="auto"/>
        </w:rPr>
        <w:t>fn_create_zoom_meeting</w:t>
      </w:r>
      <w:proofErr w:type="spellEnd"/>
      <w:r w:rsidR="00A90D80">
        <w:rPr>
          <w:rStyle w:val="IntenseEmphasis"/>
          <w:i w:val="0"/>
          <w:iCs w:val="0"/>
          <w:color w:val="auto"/>
        </w:rPr>
        <w:t>,</w:t>
      </w:r>
      <w:r>
        <w:rPr>
          <w:rStyle w:val="IntenseEmphasis"/>
          <w:i w:val="0"/>
          <w:iCs w:val="0"/>
          <w:color w:val="auto"/>
        </w:rPr>
        <w:t xml:space="preserve"> </w:t>
      </w:r>
      <w:r w:rsidR="00A90D80">
        <w:rPr>
          <w:rStyle w:val="IntenseEmphasis"/>
          <w:i w:val="0"/>
          <w:iCs w:val="0"/>
          <w:color w:val="auto"/>
        </w:rPr>
        <w:t>which accepts</w:t>
      </w:r>
      <w:r>
        <w:rPr>
          <w:rStyle w:val="IntenseEmphasis"/>
          <w:i w:val="0"/>
          <w:iCs w:val="0"/>
          <w:color w:val="auto"/>
        </w:rPr>
        <w:t xml:space="preserve"> a host email, meeting topic, meeting agenda, meeting password, and a </w:t>
      </w:r>
      <w:r w:rsidR="00354F1A">
        <w:rPr>
          <w:rStyle w:val="IntenseEmphasis"/>
          <w:i w:val="0"/>
          <w:iCs w:val="0"/>
          <w:color w:val="auto"/>
        </w:rPr>
        <w:t xml:space="preserve">flag </w:t>
      </w:r>
      <w:r>
        <w:rPr>
          <w:rStyle w:val="IntenseEmphasis"/>
          <w:i w:val="0"/>
          <w:iCs w:val="0"/>
          <w:color w:val="auto"/>
        </w:rPr>
        <w:t>indicating whether to record or not. The function uses these arguments to create a Zoom meeting</w:t>
      </w:r>
      <w:r w:rsidR="00354F1A">
        <w:rPr>
          <w:rStyle w:val="IntenseEmphasis"/>
          <w:i w:val="0"/>
          <w:iCs w:val="0"/>
          <w:color w:val="auto"/>
        </w:rPr>
        <w:t xml:space="preserve">, </w:t>
      </w:r>
      <w:r>
        <w:rPr>
          <w:rStyle w:val="IntenseEmphasis"/>
          <w:i w:val="0"/>
          <w:iCs w:val="0"/>
          <w:color w:val="auto"/>
        </w:rPr>
        <w:t xml:space="preserve">return the host and attendee </w:t>
      </w:r>
      <w:r w:rsidR="00A90D80">
        <w:rPr>
          <w:rStyle w:val="IntenseEmphasis"/>
          <w:i w:val="0"/>
          <w:iCs w:val="0"/>
          <w:color w:val="auto"/>
        </w:rPr>
        <w:t xml:space="preserve">URLs, </w:t>
      </w:r>
      <w:r w:rsidR="00354F1A">
        <w:rPr>
          <w:rStyle w:val="IntenseEmphasis"/>
          <w:i w:val="0"/>
          <w:iCs w:val="0"/>
          <w:color w:val="auto"/>
        </w:rPr>
        <w:t>and put the meeting details in the incident notes section.</w:t>
      </w:r>
    </w:p>
    <w:p w14:paraId="79D44941" w14:textId="765533FC" w:rsidR="00280A6E" w:rsidRPr="009B690E" w:rsidRDefault="00280A6E" w:rsidP="00280A6E">
      <w:pPr>
        <w:pStyle w:val="BodyText"/>
        <w:rPr>
          <w:rStyle w:val="IntenseEmphasis"/>
          <w:i w:val="0"/>
          <w:iCs w:val="0"/>
          <w:color w:val="auto"/>
        </w:rPr>
      </w:pPr>
      <w:r>
        <w:rPr>
          <w:rStyle w:val="IntenseEmphasis"/>
          <w:i w:val="0"/>
          <w:iCs w:val="0"/>
          <w:color w:val="auto"/>
        </w:rPr>
        <w:t xml:space="preserve">Included in the package is one example workflow that </w:t>
      </w:r>
      <w:r w:rsidR="00354F1A">
        <w:rPr>
          <w:rStyle w:val="IntenseEmphasis"/>
          <w:i w:val="0"/>
          <w:iCs w:val="0"/>
          <w:color w:val="auto"/>
        </w:rPr>
        <w:t xml:space="preserve">demonstrates </w:t>
      </w:r>
      <w:r w:rsidR="00A90D80">
        <w:rPr>
          <w:rStyle w:val="IntenseEmphasis"/>
          <w:i w:val="0"/>
          <w:iCs w:val="0"/>
          <w:color w:val="auto"/>
        </w:rPr>
        <w:t xml:space="preserve">how to </w:t>
      </w:r>
      <w:r>
        <w:rPr>
          <w:rStyle w:val="IntenseEmphasis"/>
          <w:i w:val="0"/>
          <w:iCs w:val="0"/>
          <w:color w:val="auto"/>
        </w:rPr>
        <w:t xml:space="preserve">use the </w:t>
      </w:r>
      <w:proofErr w:type="spellStart"/>
      <w:r>
        <w:rPr>
          <w:rStyle w:val="IntenseEmphasis"/>
          <w:i w:val="0"/>
          <w:iCs w:val="0"/>
          <w:color w:val="auto"/>
        </w:rPr>
        <w:t>fn_create</w:t>
      </w:r>
      <w:proofErr w:type="spellEnd"/>
      <w:r>
        <w:rPr>
          <w:rStyle w:val="IntenseEmphasis"/>
          <w:i w:val="0"/>
          <w:iCs w:val="0"/>
          <w:color w:val="auto"/>
        </w:rPr>
        <w:t>_</w:t>
      </w:r>
      <w:r w:rsidRPr="00280A6E">
        <w:rPr>
          <w:rStyle w:val="IntenseEmphasis"/>
          <w:i w:val="0"/>
          <w:iCs w:val="0"/>
          <w:color w:val="auto"/>
        </w:rPr>
        <w:t xml:space="preserve"> </w:t>
      </w:r>
      <w:r>
        <w:rPr>
          <w:rStyle w:val="IntenseEmphasis"/>
          <w:i w:val="0"/>
          <w:iCs w:val="0"/>
          <w:color w:val="auto"/>
        </w:rPr>
        <w:t>zoom _meeting function</w:t>
      </w:r>
      <w:r w:rsidR="00354F1A">
        <w:rPr>
          <w:rStyle w:val="IntenseEmphasis"/>
          <w:i w:val="0"/>
          <w:iCs w:val="0"/>
          <w:color w:val="auto"/>
        </w:rPr>
        <w:t>.</w:t>
      </w:r>
      <w:r w:rsidR="00A90D80">
        <w:rPr>
          <w:rStyle w:val="IntenseEmphasis"/>
          <w:i w:val="0"/>
          <w:iCs w:val="0"/>
          <w:color w:val="auto"/>
        </w:rPr>
        <w:t xml:space="preserve"> </w:t>
      </w:r>
      <w:r>
        <w:rPr>
          <w:rStyle w:val="IntenseEmphasis"/>
          <w:i w:val="0"/>
          <w:iCs w:val="0"/>
          <w:color w:val="auto"/>
        </w:rPr>
        <w:t>Also included in the package is an example rule for calling the workflow from an incident.</w:t>
      </w:r>
    </w:p>
    <w:p w14:paraId="029AACCB" w14:textId="75D5C788" w:rsidR="00C951A3" w:rsidRDefault="001B086B" w:rsidP="00537786">
      <w:pPr>
        <w:pStyle w:val="Heading10"/>
      </w:pPr>
      <w:r>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9A711B">
      <w:pPr>
        <w:pStyle w:val="ListBullet"/>
        <w:keepNext/>
        <w:numPr>
          <w:ilvl w:val="0"/>
          <w:numId w:val="26"/>
        </w:numPr>
      </w:pPr>
      <w:r w:rsidRPr="00E754BD">
        <w:t>Resilient</w:t>
      </w:r>
      <w:r>
        <w:t xml:space="preserve"> platform is version 30 or later. </w:t>
      </w:r>
    </w:p>
    <w:p w14:paraId="6D2F0F64" w14:textId="77777777" w:rsidR="001B086B" w:rsidRDefault="001B086B" w:rsidP="009A711B">
      <w:pPr>
        <w:pStyle w:val="ListBullet"/>
        <w:keepNext/>
        <w:numPr>
          <w:ilvl w:val="0"/>
          <w:numId w:val="26"/>
        </w:numPr>
      </w:pPr>
      <w:r>
        <w:t>You have a Resilient account to use for the integrations. T</w:t>
      </w:r>
      <w:r w:rsidRPr="009758F8">
        <w:t xml:space="preserve">his can be any account that has the permission to view and modify administrator and customization </w:t>
      </w:r>
      <w:proofErr w:type="gramStart"/>
      <w:r w:rsidRPr="009758F8">
        <w:t>settings</w:t>
      </w:r>
      <w:r>
        <w:t>, and</w:t>
      </w:r>
      <w:proofErr w:type="gramEnd"/>
      <w:r>
        <w:t xml:space="preserve"> read and update incidents</w:t>
      </w:r>
      <w:r w:rsidRPr="009758F8">
        <w:t>. You need to know the account username and password.</w:t>
      </w:r>
    </w:p>
    <w:p w14:paraId="416E4EA3" w14:textId="77777777" w:rsidR="001B086B" w:rsidRPr="00341760" w:rsidRDefault="001B086B" w:rsidP="001B086B">
      <w:pPr>
        <w:pStyle w:val="ListBullet"/>
        <w:numPr>
          <w:ilvl w:val="0"/>
          <w:numId w:val="26"/>
        </w:numPr>
      </w:pPr>
      <w:r>
        <w:t>You have access to the command line of the Resilient appliance, which hosts the Resilient platform; or to a separate integration server where you will deploy and run the functions code. If using a separate integration server, you must install Python version 2.7.10 or later, or version 3.6 or later, and “pip”. (The Resilient appliance is preconfigured with a suitable version of Python.)</w:t>
      </w:r>
    </w:p>
    <w:p w14:paraId="7B72C6F2" w14:textId="77777777" w:rsidR="001B086B" w:rsidRDefault="001B086B" w:rsidP="009A711B">
      <w:pPr>
        <w:pStyle w:val="Heading20"/>
      </w:pPr>
      <w:bookmarkStart w:id="2" w:name="_Toc509305886"/>
      <w:r>
        <w:lastRenderedPageBreak/>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pip</w:t>
      </w:r>
    </w:p>
    <w:p w14:paraId="5FC85CD4"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proofErr w:type="spellStart"/>
      <w:r w:rsidRPr="00B22452">
        <w:t>sudo</w:t>
      </w:r>
      <w:proofErr w:type="spellEnd"/>
      <w:r w:rsidRPr="00B22452">
        <w:t xml:space="preserve"> pip install --upgrade resilient-circuits</w:t>
      </w:r>
    </w:p>
    <w:p w14:paraId="70FC0EC1" w14:textId="77777777" w:rsidR="00EE252C" w:rsidRDefault="00EE252C" w:rsidP="00EE252C">
      <w:pPr>
        <w:pStyle w:val="BodyText"/>
        <w:numPr>
          <w:ilvl w:val="0"/>
          <w:numId w:val="30"/>
        </w:numPr>
      </w:pPr>
      <w:r>
        <w:t>Run the following command to ins</w:t>
      </w:r>
      <w:r w:rsidRPr="009A711B">
        <w:rPr>
          <w:rStyle w:val="BodyTextChar"/>
        </w:rPr>
        <w:t>tal</w:t>
      </w:r>
      <w:r>
        <w:t>l the package:</w:t>
      </w:r>
    </w:p>
    <w:p w14:paraId="10CEF9C7" w14:textId="3B29C374" w:rsidR="00EE252C" w:rsidRPr="00E9325F" w:rsidRDefault="00EE252C" w:rsidP="00EE252C">
      <w:pPr>
        <w:pStyle w:val="Code0"/>
        <w:ind w:left="0" w:firstLine="360"/>
        <w:rPr>
          <w:lang w:val="en-GB"/>
        </w:rPr>
      </w:pPr>
      <w:proofErr w:type="spellStart"/>
      <w:r>
        <w:t>sudo</w:t>
      </w:r>
      <w:proofErr w:type="spellEnd"/>
      <w:r>
        <w:t xml:space="preserve"> pip install --upgrade fn_create_zoom_meeting-1.0.0.zip</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w:t>
      </w:r>
      <w:proofErr w:type="spellStart"/>
      <w:r>
        <w:rPr>
          <w:rFonts w:cs="Arial"/>
          <w:color w:val="000000"/>
        </w:rPr>
        <w:t>sudo</w:t>
      </w:r>
      <w:proofErr w:type="spellEnd"/>
      <w:r>
        <w:rPr>
          <w:rFonts w:cs="Arial"/>
          <w:color w:val="000000"/>
        </w:rPr>
        <w:t xml:space="preserve">, </w:t>
      </w:r>
      <w:r w:rsidRPr="005A13F8">
        <w:rPr>
          <w:rFonts w:cs="Arial"/>
          <w:color w:val="000000"/>
        </w:rPr>
        <w:t>switch to the integration user, as follows:</w:t>
      </w:r>
    </w:p>
    <w:p w14:paraId="3F9EC828" w14:textId="77777777" w:rsidR="00801DA6" w:rsidRDefault="00801DA6" w:rsidP="00801DA6">
      <w:pPr>
        <w:pStyle w:val="Code0"/>
        <w:keepNext/>
        <w:ind w:left="720"/>
      </w:pPr>
      <w:proofErr w:type="spellStart"/>
      <w:r>
        <w:t>sudo</w:t>
      </w:r>
      <w:proofErr w:type="spellEnd"/>
      <w:r>
        <w:t xml:space="preserve"> </w:t>
      </w:r>
      <w:proofErr w:type="spellStart"/>
      <w:r>
        <w:t>su</w:t>
      </w:r>
      <w:proofErr w:type="spellEnd"/>
      <w:r>
        <w:t xml:space="preserve">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35FDD8BA"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sidR="00EE252C">
        <w:rPr>
          <w:rFonts w:cs="Arial"/>
          <w:color w:val="000000"/>
        </w:rPr>
        <w:t>create_zoom_meeting</w:t>
      </w:r>
      <w:proofErr w:type="spellEnd"/>
      <w:r w:rsidR="00EE252C">
        <w:rPr>
          <w:rFonts w:cs="Arial"/>
          <w:color w:val="000000"/>
        </w:rPr>
        <w:t>]</w:t>
      </w:r>
      <w:r>
        <w:rPr>
          <w:rFonts w:cs="Arial"/>
          <w:color w:val="000000"/>
        </w:rPr>
        <w:t xml:space="preserve"> section, edit the settings as follows:</w:t>
      </w:r>
    </w:p>
    <w:p w14:paraId="5BBD8A8F" w14:textId="6E38CD56" w:rsidR="00EE252C" w:rsidRPr="00801DA6" w:rsidRDefault="00BA079C" w:rsidP="00EE252C">
      <w:pPr>
        <w:pStyle w:val="Code0"/>
        <w:ind w:left="720"/>
      </w:pPr>
      <w:proofErr w:type="spellStart"/>
      <w:r w:rsidRPr="00BA079C">
        <w:t>zoom_api_url</w:t>
      </w:r>
      <w:proofErr w:type="spellEnd"/>
      <w:r w:rsidRPr="00BA079C">
        <w:t>=https://api.zoom.us/v2</w:t>
      </w:r>
      <w:r>
        <w:br/>
      </w:r>
      <w:proofErr w:type="spellStart"/>
      <w:r w:rsidR="00EE252C" w:rsidRPr="00EE252C">
        <w:t>zoom_api_key</w:t>
      </w:r>
      <w:proofErr w:type="spellEnd"/>
      <w:r w:rsidR="00EE252C">
        <w:t xml:space="preserve">=&lt;zoom </w:t>
      </w:r>
      <w:proofErr w:type="spellStart"/>
      <w:r w:rsidR="00EE252C">
        <w:t>api</w:t>
      </w:r>
      <w:proofErr w:type="spellEnd"/>
      <w:r w:rsidR="00EE252C">
        <w:t xml:space="preserve"> key&gt;</w:t>
      </w:r>
      <w:r w:rsidR="00EE252C">
        <w:br/>
      </w:r>
      <w:proofErr w:type="spellStart"/>
      <w:r w:rsidR="00EE252C" w:rsidRPr="00EE252C">
        <w:t>zoom_api_secret</w:t>
      </w:r>
      <w:proofErr w:type="spellEnd"/>
      <w:r w:rsidR="00EE252C">
        <w:t xml:space="preserve">=&lt;zoom </w:t>
      </w:r>
      <w:proofErr w:type="spellStart"/>
      <w:r w:rsidR="00EE252C">
        <w:t>api</w:t>
      </w:r>
      <w:proofErr w:type="spellEnd"/>
      <w:r w:rsidR="00EE252C">
        <w:t xml:space="preserve"> secret&gt;</w:t>
      </w:r>
      <w:r w:rsidR="00C45E24">
        <w:br/>
      </w:r>
      <w:proofErr w:type="spellStart"/>
      <w:r w:rsidR="00C45E24">
        <w:t>zoom_api_timezone</w:t>
      </w:r>
      <w:proofErr w:type="spellEnd"/>
      <w:r w:rsidR="00C45E24">
        <w:t>=&lt;</w:t>
      </w:r>
      <w:proofErr w:type="spellStart"/>
      <w:r w:rsidR="00C45E24">
        <w:t>timezone</w:t>
      </w:r>
      <w:proofErr w:type="spellEnd"/>
      <w:r w:rsidR="00C45E24">
        <w:t xml:space="preserve">, </w:t>
      </w:r>
      <w:proofErr w:type="spellStart"/>
      <w:r w:rsidR="00C45E24">
        <w:t>i.e</w:t>
      </w:r>
      <w:proofErr w:type="spellEnd"/>
      <w:r w:rsidR="00C45E24">
        <w:t xml:space="preserve"> America/</w:t>
      </w:r>
      <w:proofErr w:type="spellStart"/>
      <w:r w:rsidR="00C45E24">
        <w:t>New_York</w:t>
      </w:r>
      <w:proofErr w:type="spellEnd"/>
      <w:r w:rsidR="00C45E24">
        <w:t>&gt;</w:t>
      </w:r>
    </w:p>
    <w:p w14:paraId="0F387C91" w14:textId="1302BC04" w:rsidR="00EE252C" w:rsidRPr="00EE252C" w:rsidRDefault="00EE252C" w:rsidP="00040D06">
      <w:pPr>
        <w:pStyle w:val="BodyText"/>
      </w:pPr>
      <w:r>
        <w:t xml:space="preserve">A Zoom API key and Zoom API secret can be retrieved from </w:t>
      </w:r>
      <w:hyperlink r:id="rId10" w:anchor="api" w:history="1">
        <w:r w:rsidRPr="00513D19">
          <w:rPr>
            <w:rStyle w:val="Hyperlink"/>
            <w:rFonts w:cs="Arial"/>
          </w:rPr>
          <w:t>https://developer.zoom.us/me/#api</w:t>
        </w:r>
      </w:hyperlink>
      <w:r>
        <w:t xml:space="preserve"> by registering for a developer account.</w:t>
      </w:r>
      <w:r w:rsidR="00C45E24">
        <w:t xml:space="preserve"> Examples of a </w:t>
      </w:r>
      <w:proofErr w:type="spellStart"/>
      <w:r w:rsidR="00C45E24">
        <w:t>timezone</w:t>
      </w:r>
      <w:proofErr w:type="spellEnd"/>
      <w:r w:rsidR="00C45E24">
        <w:t xml:space="preserve"> can be found at </w:t>
      </w:r>
      <w:hyperlink r:id="rId11" w:history="1">
        <w:r w:rsidR="00C45E24" w:rsidRPr="002A68DE">
          <w:rPr>
            <w:rStyle w:val="Hyperlink"/>
            <w:rFonts w:cs="Arial"/>
          </w:rPr>
          <w:t>https://en.wikipedia.org/wiki/List_of_tz_database_time_zones</w:t>
        </w:r>
      </w:hyperlink>
      <w:r w:rsidR="00C45E24">
        <w:t xml:space="preserve">, </w:t>
      </w:r>
      <w:r w:rsidR="00C45E24" w:rsidRPr="00040D06">
        <w:t>specifically</w:t>
      </w:r>
      <w:r w:rsidR="00C45E24">
        <w:t xml:space="preserve"> the “TZ” section of the table.</w:t>
      </w:r>
    </w:p>
    <w:p w14:paraId="6DB02F2B" w14:textId="7D2BAA7D" w:rsidR="00F33F4A" w:rsidRDefault="00F33F4A" w:rsidP="009A711B">
      <w:pPr>
        <w:pStyle w:val="Heading20"/>
      </w:pPr>
      <w:r>
        <w:lastRenderedPageBreak/>
        <w:t>Deploy customizations to the Resilient platform</w:t>
      </w:r>
    </w:p>
    <w:bookmarkEnd w:id="1"/>
    <w:p w14:paraId="03901FB6" w14:textId="6E3B8508" w:rsidR="00EE252C" w:rsidRPr="009B690E" w:rsidRDefault="00EE252C" w:rsidP="00040D06">
      <w:pPr>
        <w:pStyle w:val="BodyText"/>
        <w:keepNext/>
      </w:pPr>
      <w:r>
        <w:t xml:space="preserve">This Resilient Function package provides </w:t>
      </w:r>
      <w:r w:rsidR="00A90D80">
        <w:t xml:space="preserve">the </w:t>
      </w:r>
      <w:proofErr w:type="spellStart"/>
      <w:r>
        <w:t>fn_create_zoom_meeting</w:t>
      </w:r>
      <w:proofErr w:type="spellEnd"/>
      <w:r w:rsidR="00A90D80" w:rsidRPr="00A90D80">
        <w:t xml:space="preserve"> </w:t>
      </w:r>
      <w:r w:rsidR="00A90D80">
        <w:t>function</w:t>
      </w:r>
      <w:r>
        <w:t xml:space="preserve">, an example workflow that invokes the function, a message destination, and a rule for creating the </w:t>
      </w:r>
      <w:proofErr w:type="spellStart"/>
      <w:r>
        <w:t>fn_create_zoom_meeting</w:t>
      </w:r>
      <w:proofErr w:type="spellEnd"/>
      <w:r>
        <w:t xml:space="preserve"> menu item.</w:t>
      </w:r>
    </w:p>
    <w:p w14:paraId="0746A6BE" w14:textId="77777777" w:rsidR="003279DC" w:rsidRDefault="003279DC" w:rsidP="00040D06">
      <w:pPr>
        <w:pStyle w:val="BodyText"/>
        <w:keepN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040D06">
      <w:pPr>
        <w:pStyle w:val="Code0"/>
        <w:keepNext/>
      </w:pPr>
      <w:r w:rsidRPr="00877C21">
        <w:t>resilient-</w:t>
      </w:r>
      <w:r w:rsidRPr="00F33F4A">
        <w:t>circuits</w:t>
      </w:r>
      <w:r w:rsidRPr="00877C21">
        <w:t xml:space="preserve"> customize</w:t>
      </w:r>
    </w:p>
    <w:p w14:paraId="4FA046CA" w14:textId="77777777" w:rsidR="003279DC" w:rsidRDefault="003279DC" w:rsidP="003279DC">
      <w:pPr>
        <w:pStyle w:val="BodyText"/>
        <w:numPr>
          <w:ilvl w:val="0"/>
          <w:numId w:val="32"/>
        </w:numPr>
        <w:ind w:left="360"/>
      </w:pPr>
      <w:r>
        <w:t>Respond to the prompts to deploy functions, message destinations, workflows and rules.</w:t>
      </w:r>
    </w:p>
    <w:p w14:paraId="6D5166DB" w14:textId="77777777" w:rsidR="00272C1D" w:rsidRDefault="00272C1D" w:rsidP="00272C1D">
      <w:pPr>
        <w:pStyle w:val="Heading20"/>
      </w:pPr>
      <w:r>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1AAAEC36"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recommend way to do this is to configure </w:t>
      </w:r>
      <w:r w:rsidR="000C569C">
        <w:rPr>
          <w:rFonts w:cs="Arial"/>
          <w:color w:val="000000"/>
        </w:rPr>
        <w:t xml:space="preserve">it to </w:t>
      </w:r>
      <w:r>
        <w:rPr>
          <w:rFonts w:cs="Arial"/>
          <w:color w:val="000000"/>
        </w:rPr>
        <w:t xml:space="preserve">automatically run at startup. On a Red Hat appliance, this is done using a </w:t>
      </w:r>
      <w:proofErr w:type="spellStart"/>
      <w:r>
        <w:rPr>
          <w:rFonts w:cs="Arial"/>
          <w:color w:val="000000"/>
        </w:rPr>
        <w:t>systemd</w:t>
      </w:r>
      <w:proofErr w:type="spellEnd"/>
      <w:r>
        <w:rPr>
          <w:rFonts w:cs="Arial"/>
          <w:color w:val="000000"/>
        </w:rPr>
        <w:t xml:space="preserve">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w:t>
      </w:r>
      <w:proofErr w:type="gramStart"/>
      <w:r w:rsidRPr="00D0535A">
        <w:rPr>
          <w:rFonts w:ascii="Courier New" w:hAnsi="Courier New" w:cs="Courier New"/>
        </w:rPr>
        <w:t>circuits.service</w:t>
      </w:r>
      <w:proofErr w:type="spellEnd"/>
      <w:proofErr w:type="gram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6BB67106" w:rsidR="00272C1D" w:rsidRPr="003279DC" w:rsidRDefault="003279DC" w:rsidP="00E67FB4">
      <w:pPr>
        <w:pStyle w:val="BodyText"/>
        <w:keepNext/>
        <w:numPr>
          <w:ilvl w:val="0"/>
          <w:numId w:val="33"/>
        </w:numPr>
        <w:rPr>
          <w:rFonts w:cs="Arial"/>
          <w:color w:val="000000"/>
        </w:rPr>
      </w:pPr>
      <w:r w:rsidRPr="003279DC">
        <w:rPr>
          <w:rFonts w:cs="Arial"/>
          <w:color w:val="000000"/>
        </w:rPr>
        <w:t>Add the following contents to the file and change as necessary:</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proofErr w:type="gramStart"/>
      <w:r w:rsidRPr="00A54818">
        <w:t>user.target</w:t>
      </w:r>
      <w:proofErr w:type="spellEnd"/>
      <w:proofErr w:type="gram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3" w:name="_Toc510253268"/>
      <w:r w:rsidRPr="00A54818">
        <w:rPr>
          <w:rFonts w:cs="Arial"/>
          <w:color w:val="000000"/>
        </w:rPr>
        <w:t xml:space="preserve">Use the </w:t>
      </w:r>
      <w:proofErr w:type="spellStart"/>
      <w:r w:rsidRPr="00A54818">
        <w:rPr>
          <w:rFonts w:cs="Arial"/>
          <w:color w:val="000000"/>
        </w:rPr>
        <w:t>systemctl</w:t>
      </w:r>
      <w:proofErr w:type="spellEnd"/>
      <w:r w:rsidRPr="00A54818">
        <w:rPr>
          <w:rFonts w:cs="Arial"/>
          <w:color w:val="000000"/>
        </w:rPr>
        <w:t xml:space="preserve"> command to manually start, stop, restart and return status on the service:</w:t>
      </w:r>
    </w:p>
    <w:p w14:paraId="6ADDB848" w14:textId="77777777" w:rsidR="00F33F4A" w:rsidRPr="00A54818" w:rsidRDefault="00F33F4A" w:rsidP="00F33F4A">
      <w:pPr>
        <w:pStyle w:val="Code0"/>
      </w:pPr>
      <w:proofErr w:type="spellStart"/>
      <w:r w:rsidRPr="00A54818">
        <w:t>sudo</w:t>
      </w:r>
      <w:proofErr w:type="spellEnd"/>
      <w:r w:rsidRPr="00A54818">
        <w:t xml:space="preserve">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814962">
      <w:pPr>
        <w:pStyle w:val="BodyText"/>
        <w:keepNext/>
        <w:rPr>
          <w:rFonts w:cs="Arial"/>
          <w:color w:val="000000"/>
        </w:rPr>
      </w:pPr>
      <w:r>
        <w:rPr>
          <w:rFonts w:cs="Arial"/>
          <w:color w:val="000000"/>
        </w:rPr>
        <w:lastRenderedPageBreak/>
        <w:t>You can view l</w:t>
      </w:r>
      <w:r w:rsidR="00F33F4A" w:rsidRPr="00A54818">
        <w:rPr>
          <w:rFonts w:cs="Arial"/>
          <w:color w:val="000000"/>
        </w:rPr>
        <w:t xml:space="preserve">og files for </w:t>
      </w:r>
      <w:proofErr w:type="spellStart"/>
      <w:r w:rsidR="00F33F4A" w:rsidRPr="00A54818">
        <w:rPr>
          <w:rFonts w:cs="Arial"/>
          <w:color w:val="000000"/>
        </w:rPr>
        <w:t>systemd</w:t>
      </w:r>
      <w:proofErr w:type="spellEnd"/>
      <w:r w:rsidR="00F33F4A" w:rsidRPr="00A54818">
        <w:rPr>
          <w:rFonts w:cs="Arial"/>
          <w:color w:val="000000"/>
        </w:rPr>
        <w:t xml:space="preserve"> and the resilient-circuits service </w:t>
      </w:r>
      <w:r>
        <w:rPr>
          <w:rFonts w:cs="Arial"/>
          <w:color w:val="000000"/>
        </w:rPr>
        <w:t>using</w:t>
      </w:r>
      <w:r w:rsidR="00F33F4A" w:rsidRPr="00A54818">
        <w:rPr>
          <w:rFonts w:cs="Arial"/>
          <w:color w:val="000000"/>
        </w:rPr>
        <w:t xml:space="preserve"> the </w:t>
      </w:r>
      <w:proofErr w:type="spellStart"/>
      <w:r w:rsidR="00F33F4A" w:rsidRPr="00A54818">
        <w:rPr>
          <w:rFonts w:cs="Arial"/>
          <w:color w:val="000000"/>
        </w:rPr>
        <w:t>journalctl</w:t>
      </w:r>
      <w:proofErr w:type="spellEnd"/>
      <w:r w:rsidR="00F33F4A" w:rsidRPr="00A54818">
        <w:rPr>
          <w:rFonts w:cs="Arial"/>
          <w:color w:val="000000"/>
        </w:rPr>
        <w:t xml:space="preserve">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proofErr w:type="spellStart"/>
      <w:r w:rsidRPr="00A54818">
        <w:t>sudo</w:t>
      </w:r>
      <w:proofErr w:type="spellEnd"/>
      <w:r w:rsidRPr="00A54818">
        <w:t xml:space="preserve"> </w:t>
      </w:r>
      <w:proofErr w:type="spellStart"/>
      <w:r w:rsidRPr="00A54818">
        <w:t>journalct</w:t>
      </w:r>
      <w:r>
        <w:t>l</w:t>
      </w:r>
      <w:proofErr w:type="spellEnd"/>
      <w:r>
        <w:t xml:space="preserve"> -u </w:t>
      </w:r>
      <w:proofErr w:type="spellStart"/>
      <w:r>
        <w:t>resilient_circuits</w:t>
      </w:r>
      <w:proofErr w:type="spellEnd"/>
      <w:r>
        <w:t xml:space="preserve"> --since "</w:t>
      </w:r>
      <w:r w:rsidRPr="00A54818">
        <w:t>2 hours ag</w:t>
      </w:r>
      <w:r>
        <w:t>o"</w:t>
      </w:r>
    </w:p>
    <w:p w14:paraId="1903D526" w14:textId="3C6F51C3" w:rsidR="004F6CA4" w:rsidRPr="004943EC" w:rsidRDefault="004F6CA4" w:rsidP="004F6CA4">
      <w:pPr>
        <w:pStyle w:val="Heading10"/>
        <w:rPr>
          <w:rFonts w:ascii="Arial" w:eastAsia="Times New Roman" w:hAnsi="Arial" w:cs="Times New Roman"/>
          <w:color w:val="auto"/>
          <w:sz w:val="20"/>
        </w:rPr>
      </w:pPr>
      <w:bookmarkStart w:id="4" w:name="_Toc510253272"/>
      <w:bookmarkEnd w:id="3"/>
      <w:r>
        <w:t>Function Description</w:t>
      </w:r>
    </w:p>
    <w:p w14:paraId="56A6A21F" w14:textId="150B4EBB" w:rsidR="000F3460" w:rsidRDefault="004F6CA4" w:rsidP="00A90D80">
      <w:pPr>
        <w:pStyle w:val="BodyText"/>
        <w:keepNext/>
      </w:pPr>
      <w:r>
        <w:t xml:space="preserve">Once the function package deploys the function, you can view </w:t>
      </w:r>
      <w:r w:rsidR="00354F1A">
        <w:t xml:space="preserve">it </w:t>
      </w:r>
      <w:r>
        <w:t>in the Resilient platform Functions tab, as shown below.</w:t>
      </w:r>
      <w:r w:rsidRPr="00D35F7F">
        <w:t xml:space="preserve"> </w:t>
      </w:r>
      <w:r w:rsidR="00D66D87" w:rsidRPr="00230B14">
        <w:t>The package also includes example workflows and rules that show how the functions can be used. You can copy and modify these workflows and rules for your own needs.</w:t>
      </w:r>
      <w:r w:rsidR="00354F1A" w:rsidRPr="00354F1A">
        <w:rPr>
          <w:noProof/>
        </w:rPr>
        <w:t xml:space="preserve"> </w:t>
      </w:r>
      <w:r w:rsidR="00354F1A">
        <w:rPr>
          <w:noProof/>
        </w:rPr>
        <w:drawing>
          <wp:inline distT="0" distB="0" distL="0" distR="0" wp14:anchorId="5A9B072B" wp14:editId="044E49FF">
            <wp:extent cx="5486400" cy="4201160"/>
            <wp:effectExtent l="25400" t="25400" r="88900" b="914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8-21 at 10.46.29 AM.png"/>
                    <pic:cNvPicPr/>
                  </pic:nvPicPr>
                  <pic:blipFill>
                    <a:blip r:embed="rId12"/>
                    <a:stretch>
                      <a:fillRect/>
                    </a:stretch>
                  </pic:blipFill>
                  <pic:spPr>
                    <a:xfrm>
                      <a:off x="0" y="0"/>
                      <a:ext cx="5486400" cy="4201160"/>
                    </a:xfrm>
                    <a:prstGeom prst="rect">
                      <a:avLst/>
                    </a:prstGeom>
                    <a:effectLst>
                      <a:outerShdw blurRad="50800" dist="38100" dir="2700000" algn="tl" rotWithShape="0">
                        <a:prstClr val="black">
                          <a:alpha val="40000"/>
                        </a:prstClr>
                      </a:outerShdw>
                    </a:effectLst>
                  </pic:spPr>
                </pic:pic>
              </a:graphicData>
            </a:graphic>
          </wp:inline>
        </w:drawing>
      </w:r>
      <w:bookmarkStart w:id="5" w:name="_Toc510253273"/>
      <w:bookmarkEnd w:id="4"/>
    </w:p>
    <w:p w14:paraId="79B45E13" w14:textId="77777777" w:rsidR="000F3460" w:rsidRDefault="000F3460">
      <w:pPr>
        <w:rPr>
          <w:rFonts w:ascii="Calibri" w:eastAsia="Calibri" w:hAnsi="Calibri" w:cs="Calibri"/>
          <w:b/>
          <w:color w:val="auto"/>
          <w:sz w:val="28"/>
          <w:szCs w:val="28"/>
        </w:rPr>
      </w:pPr>
      <w:r>
        <w:br w:type="page"/>
      </w:r>
    </w:p>
    <w:p w14:paraId="01287E4D" w14:textId="3F8B048E" w:rsidR="000751AB" w:rsidRPr="009B690E" w:rsidRDefault="00366EA7" w:rsidP="00354F1A">
      <w:pPr>
        <w:pStyle w:val="BodyText"/>
        <w:rPr>
          <w:rStyle w:val="IntenseEmphasis"/>
          <w:i w:val="0"/>
          <w:iCs w:val="0"/>
          <w:color w:val="auto"/>
        </w:rPr>
      </w:pPr>
      <w:r>
        <w:lastRenderedPageBreak/>
        <w:t>The functions inputs are</w:t>
      </w:r>
      <w:r w:rsidR="00D66D87" w:rsidRPr="00A90D80">
        <w:t xml:space="preserve"> host email, meeting topic, meeting agenda, meeting password, and a </w:t>
      </w:r>
      <w:r w:rsidR="00BB2228">
        <w:t>flag</w:t>
      </w:r>
      <w:r w:rsidR="00BB2228" w:rsidRPr="00A90D80">
        <w:t xml:space="preserve"> </w:t>
      </w:r>
      <w:r w:rsidR="00D66D87" w:rsidRPr="00A90D80">
        <w:t>indicating whether to record or not</w:t>
      </w:r>
      <w:r w:rsidR="00354F1A">
        <w:t xml:space="preserve"> to c</w:t>
      </w:r>
      <w:r w:rsidR="00D66D87" w:rsidRPr="00A90D80">
        <w:t>reate a Zoom meeting</w:t>
      </w:r>
      <w:r w:rsidR="00354F1A">
        <w:t>. The function</w:t>
      </w:r>
      <w:r w:rsidR="00D66D87" w:rsidRPr="00A90D80">
        <w:t xml:space="preserve"> return</w:t>
      </w:r>
      <w:r w:rsidR="00354F1A">
        <w:t>s</w:t>
      </w:r>
      <w:r w:rsidR="00D66D87" w:rsidRPr="00A90D80">
        <w:t xml:space="preserve"> the host and attendee </w:t>
      </w:r>
      <w:r w:rsidR="00A90D80">
        <w:t xml:space="preserve">URLs </w:t>
      </w:r>
      <w:r w:rsidR="00354F1A">
        <w:rPr>
          <w:rStyle w:val="IntenseEmphasis"/>
          <w:i w:val="0"/>
          <w:iCs w:val="0"/>
          <w:color w:val="auto"/>
        </w:rPr>
        <w:t>and puts the meeting details in the incident notes section.</w:t>
      </w:r>
    </w:p>
    <w:p w14:paraId="077EF6D9" w14:textId="649647F1" w:rsidR="00D66D87" w:rsidRDefault="00814962" w:rsidP="00D66D87">
      <w:pPr>
        <w:pStyle w:val="BodyText"/>
        <w:rPr>
          <w:noProof/>
        </w:rPr>
      </w:pPr>
      <w:r>
        <w:rPr>
          <w:rFonts w:ascii="Helvetica" w:hAnsi="Helvetica" w:cs="Helvetica"/>
        </w:rPr>
        <w:t xml:space="preserve">A user may want to use </w:t>
      </w:r>
      <w:proofErr w:type="spellStart"/>
      <w:r>
        <w:rPr>
          <w:rFonts w:ascii="Helvetica" w:hAnsi="Helvetica" w:cs="Helvetica"/>
        </w:rPr>
        <w:t>fn_create_zoom_meeting</w:t>
      </w:r>
      <w:proofErr w:type="spellEnd"/>
      <w:r>
        <w:rPr>
          <w:rFonts w:ascii="Helvetica" w:hAnsi="Helvetica" w:cs="Helvetica"/>
        </w:rPr>
        <w:t xml:space="preserve"> to review with others incident, artifact, or task details, taking advantage of the audio and video capabilities of Zoom.</w:t>
      </w:r>
      <w:r w:rsidRPr="00A90D80" w:rsidDel="00814962">
        <w:t xml:space="preserve"> </w:t>
      </w:r>
    </w:p>
    <w:p w14:paraId="13729F6C" w14:textId="2F5A9C6C" w:rsidR="00366EA7" w:rsidRDefault="00366EA7" w:rsidP="00D66D87">
      <w:pPr>
        <w:pStyle w:val="BodyText"/>
        <w:rPr>
          <w:noProof/>
        </w:rPr>
      </w:pPr>
      <w:r>
        <w:rPr>
          <w:noProof/>
        </w:rPr>
        <w:t xml:space="preserve">The following screenshot shows the sample workflow. </w:t>
      </w:r>
    </w:p>
    <w:p w14:paraId="084CD63E" w14:textId="77777777" w:rsidR="0024683A" w:rsidRDefault="00354F1A" w:rsidP="00D66D87">
      <w:pPr>
        <w:pStyle w:val="BodyText"/>
        <w:keepNext/>
      </w:pPr>
      <w:r w:rsidRPr="00D66D87">
        <w:rPr>
          <w:noProof/>
        </w:rPr>
        <w:drawing>
          <wp:inline distT="0" distB="0" distL="0" distR="0" wp14:anchorId="29DA844F" wp14:editId="5F80A334">
            <wp:extent cx="5486400" cy="3915410"/>
            <wp:effectExtent l="25400" t="25400" r="88900" b="850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15410"/>
                    </a:xfrm>
                    <a:prstGeom prst="rect">
                      <a:avLst/>
                    </a:prstGeom>
                    <a:effectLst>
                      <a:outerShdw blurRad="50800" dist="38100" dir="2700000" algn="tl" rotWithShape="0">
                        <a:prstClr val="black">
                          <a:alpha val="40000"/>
                        </a:prstClr>
                      </a:outerShdw>
                    </a:effectLst>
                  </pic:spPr>
                </pic:pic>
              </a:graphicData>
            </a:graphic>
          </wp:inline>
        </w:drawing>
      </w:r>
      <w:r w:rsidRPr="00354F1A">
        <w:t xml:space="preserve"> </w:t>
      </w:r>
    </w:p>
    <w:p w14:paraId="1BB478D5" w14:textId="77777777" w:rsidR="0024683A" w:rsidRDefault="0024683A">
      <w:pPr>
        <w:rPr>
          <w:rFonts w:ascii="Arial" w:eastAsia="Times New Roman" w:hAnsi="Arial" w:cs="Times New Roman"/>
          <w:color w:val="auto"/>
          <w:sz w:val="20"/>
        </w:rPr>
      </w:pPr>
      <w:r>
        <w:br w:type="page"/>
      </w:r>
    </w:p>
    <w:p w14:paraId="2EFD7DE9" w14:textId="5BE26DC2" w:rsidR="0024683A" w:rsidRDefault="0024683A" w:rsidP="0024683A">
      <w:pPr>
        <w:pStyle w:val="NormalWeb"/>
        <w:shd w:val="clear" w:color="auto" w:fill="FFFFFF"/>
        <w:rPr>
          <w:rFonts w:ascii="ArialMT" w:hAnsi="ArialMT"/>
          <w:sz w:val="20"/>
          <w:szCs w:val="20"/>
        </w:rPr>
      </w:pPr>
      <w:r>
        <w:rPr>
          <w:rFonts w:ascii="ArialMT" w:hAnsi="ArialMT"/>
          <w:noProof/>
          <w:sz w:val="20"/>
          <w:szCs w:val="20"/>
        </w:rPr>
        <w:lastRenderedPageBreak/>
        <w:drawing>
          <wp:inline distT="0" distB="0" distL="0" distR="0" wp14:anchorId="18998E29" wp14:editId="6E94B406">
            <wp:extent cx="5486400" cy="2336800"/>
            <wp:effectExtent l="25400" t="25400" r="88900" b="889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1 at 4.36.50 PM.png"/>
                    <pic:cNvPicPr/>
                  </pic:nvPicPr>
                  <pic:blipFill>
                    <a:blip r:embed="rId14"/>
                    <a:stretch>
                      <a:fillRect/>
                    </a:stretch>
                  </pic:blipFill>
                  <pic:spPr>
                    <a:xfrm>
                      <a:off x="0" y="0"/>
                      <a:ext cx="5486400" cy="2336800"/>
                    </a:xfrm>
                    <a:prstGeom prst="rect">
                      <a:avLst/>
                    </a:prstGeom>
                    <a:effectLst>
                      <a:outerShdw blurRad="50800" dist="38100" dir="2700000" algn="tl" rotWithShape="0">
                        <a:prstClr val="black">
                          <a:alpha val="40000"/>
                        </a:prstClr>
                      </a:outerShdw>
                    </a:effectLst>
                  </pic:spPr>
                </pic:pic>
              </a:graphicData>
            </a:graphic>
          </wp:inline>
        </w:drawing>
      </w:r>
    </w:p>
    <w:p w14:paraId="047080C4" w14:textId="1A7F774B" w:rsidR="00D66D87" w:rsidRDefault="0024683A" w:rsidP="001A1C41">
      <w:pPr>
        <w:pStyle w:val="NormalWeb"/>
        <w:shd w:val="clear" w:color="auto" w:fill="FFFFFF"/>
      </w:pPr>
      <w:r>
        <w:rPr>
          <w:rFonts w:ascii="ArialMT" w:hAnsi="ArialMT"/>
          <w:sz w:val="20"/>
          <w:szCs w:val="20"/>
        </w:rPr>
        <w:t xml:space="preserve">Users may insert data using the parameters on the Input </w:t>
      </w:r>
      <w:proofErr w:type="gramStart"/>
      <w:r>
        <w:rPr>
          <w:rFonts w:ascii="ArialMT" w:hAnsi="ArialMT"/>
          <w:sz w:val="20"/>
          <w:szCs w:val="20"/>
        </w:rPr>
        <w:t>tab, or</w:t>
      </w:r>
      <w:proofErr w:type="gramEnd"/>
      <w:r>
        <w:rPr>
          <w:rFonts w:ascii="ArialMT" w:hAnsi="ArialMT"/>
          <w:sz w:val="20"/>
          <w:szCs w:val="20"/>
        </w:rPr>
        <w:t xml:space="preserve"> set them in the Pre-Process Script to the incident values associated with this workflow as shown in the following figure. </w:t>
      </w:r>
    </w:p>
    <w:p w14:paraId="5ADAD4F6" w14:textId="3B1E08E4" w:rsidR="00241F0A" w:rsidRDefault="0092476C" w:rsidP="00D66D87">
      <w:pPr>
        <w:pStyle w:val="BodyText"/>
        <w:keepNext/>
      </w:pPr>
      <w:r>
        <w:rPr>
          <w:noProof/>
        </w:rPr>
        <w:drawing>
          <wp:inline distT="0" distB="0" distL="0" distR="0" wp14:anchorId="4905228E" wp14:editId="60AEF34D">
            <wp:extent cx="5486400" cy="1221740"/>
            <wp:effectExtent l="25400" t="25400" r="88900" b="863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23 at 3.18.35 PM.png"/>
                    <pic:cNvPicPr/>
                  </pic:nvPicPr>
                  <pic:blipFill>
                    <a:blip r:embed="rId15"/>
                    <a:stretch>
                      <a:fillRect/>
                    </a:stretch>
                  </pic:blipFill>
                  <pic:spPr>
                    <a:xfrm>
                      <a:off x="0" y="0"/>
                      <a:ext cx="5486400" cy="1221740"/>
                    </a:xfrm>
                    <a:prstGeom prst="rect">
                      <a:avLst/>
                    </a:prstGeom>
                    <a:effectLst>
                      <a:outerShdw blurRad="50800" dist="38100" dir="2700000" algn="tl" rotWithShape="0">
                        <a:prstClr val="black">
                          <a:alpha val="40000"/>
                        </a:prstClr>
                      </a:outerShdw>
                    </a:effectLst>
                  </pic:spPr>
                </pic:pic>
              </a:graphicData>
            </a:graphic>
          </wp:inline>
        </w:drawing>
      </w:r>
    </w:p>
    <w:p w14:paraId="0CFCFC62" w14:textId="60E52D8C" w:rsidR="00D66D87" w:rsidRDefault="00D66D87" w:rsidP="00D66D87">
      <w:pPr>
        <w:pStyle w:val="BodyText"/>
      </w:pPr>
    </w:p>
    <w:p w14:paraId="292A1B30" w14:textId="77777777" w:rsidR="00241F0A" w:rsidRDefault="00241F0A">
      <w:pPr>
        <w:rPr>
          <w:rStyle w:val="IntenseEmphasis"/>
          <w:rFonts w:ascii="Arial" w:eastAsia="Times New Roman" w:hAnsi="Arial" w:cs="Times New Roman"/>
          <w:i w:val="0"/>
          <w:iCs w:val="0"/>
          <w:color w:val="auto"/>
          <w:sz w:val="20"/>
        </w:rPr>
      </w:pPr>
      <w:r>
        <w:rPr>
          <w:rStyle w:val="IntenseEmphasis"/>
          <w:i w:val="0"/>
          <w:iCs w:val="0"/>
          <w:color w:val="auto"/>
        </w:rPr>
        <w:br w:type="page"/>
      </w:r>
    </w:p>
    <w:p w14:paraId="4C358B19" w14:textId="435F0A63" w:rsidR="00D66D87" w:rsidRDefault="00D66D87" w:rsidP="00D66D87">
      <w:pPr>
        <w:pStyle w:val="BodyText"/>
      </w:pPr>
      <w:r>
        <w:rPr>
          <w:rStyle w:val="IntenseEmphasis"/>
          <w:i w:val="0"/>
          <w:iCs w:val="0"/>
          <w:color w:val="auto"/>
        </w:rPr>
        <w:lastRenderedPageBreak/>
        <w:t xml:space="preserve">The </w:t>
      </w:r>
      <w:r w:rsidR="00366EA7">
        <w:rPr>
          <w:rStyle w:val="IntenseEmphasis"/>
          <w:i w:val="0"/>
          <w:iCs w:val="0"/>
          <w:color w:val="auto"/>
        </w:rPr>
        <w:t xml:space="preserve">following </w:t>
      </w:r>
      <w:r>
        <w:rPr>
          <w:rStyle w:val="IntenseEmphasis"/>
          <w:i w:val="0"/>
          <w:iCs w:val="0"/>
          <w:color w:val="auto"/>
        </w:rPr>
        <w:t xml:space="preserve">screenshot shows the </w:t>
      </w:r>
      <w:r w:rsidR="00366EA7">
        <w:rPr>
          <w:rStyle w:val="IntenseEmphasis"/>
          <w:i w:val="0"/>
          <w:iCs w:val="0"/>
          <w:color w:val="auto"/>
        </w:rPr>
        <w:t xml:space="preserve">sample </w:t>
      </w:r>
      <w:r>
        <w:rPr>
          <w:rStyle w:val="IntenseEmphasis"/>
          <w:i w:val="0"/>
          <w:iCs w:val="0"/>
          <w:color w:val="auto"/>
        </w:rPr>
        <w:t xml:space="preserve">workflow with an incident as input and </w:t>
      </w:r>
      <w:r w:rsidR="00366EA7">
        <w:rPr>
          <w:rStyle w:val="IntenseEmphasis"/>
          <w:i w:val="0"/>
          <w:iCs w:val="0"/>
          <w:color w:val="auto"/>
        </w:rPr>
        <w:t>a p</w:t>
      </w:r>
      <w:r>
        <w:rPr>
          <w:rStyle w:val="IntenseEmphasis"/>
          <w:i w:val="0"/>
          <w:iCs w:val="0"/>
          <w:color w:val="auto"/>
        </w:rPr>
        <w:t>ost-</w:t>
      </w:r>
      <w:r w:rsidR="00366EA7">
        <w:rPr>
          <w:rStyle w:val="IntenseEmphasis"/>
          <w:i w:val="0"/>
          <w:iCs w:val="0"/>
          <w:color w:val="auto"/>
        </w:rPr>
        <w:t>p</w:t>
      </w:r>
      <w:r>
        <w:rPr>
          <w:rStyle w:val="IntenseEmphasis"/>
          <w:i w:val="0"/>
          <w:iCs w:val="0"/>
          <w:color w:val="auto"/>
        </w:rPr>
        <w:t xml:space="preserve">rocess </w:t>
      </w:r>
      <w:r w:rsidR="00366EA7">
        <w:rPr>
          <w:rStyle w:val="IntenseEmphasis"/>
          <w:i w:val="0"/>
          <w:iCs w:val="0"/>
          <w:color w:val="auto"/>
        </w:rPr>
        <w:t>s</w:t>
      </w:r>
      <w:r>
        <w:rPr>
          <w:rStyle w:val="IntenseEmphasis"/>
          <w:i w:val="0"/>
          <w:iCs w:val="0"/>
          <w:color w:val="auto"/>
        </w:rPr>
        <w:t xml:space="preserve">cript that retrieves the host </w:t>
      </w:r>
      <w:r w:rsidR="000F3460">
        <w:rPr>
          <w:rStyle w:val="IntenseEmphasis"/>
          <w:i w:val="0"/>
          <w:iCs w:val="0"/>
          <w:color w:val="auto"/>
        </w:rPr>
        <w:t xml:space="preserve">URL </w:t>
      </w:r>
      <w:r>
        <w:rPr>
          <w:rStyle w:val="IntenseEmphasis"/>
          <w:i w:val="0"/>
          <w:iCs w:val="0"/>
          <w:color w:val="auto"/>
        </w:rPr>
        <w:t xml:space="preserve">and attendee </w:t>
      </w:r>
      <w:r w:rsidR="000F3460">
        <w:rPr>
          <w:rStyle w:val="IntenseEmphasis"/>
          <w:i w:val="0"/>
          <w:iCs w:val="0"/>
          <w:color w:val="auto"/>
        </w:rPr>
        <w:t xml:space="preserve">URL </w:t>
      </w:r>
      <w:r>
        <w:rPr>
          <w:rStyle w:val="IntenseEmphasis"/>
          <w:i w:val="0"/>
          <w:iCs w:val="0"/>
          <w:color w:val="auto"/>
        </w:rPr>
        <w:t xml:space="preserve">from the </w:t>
      </w:r>
      <w:proofErr w:type="spellStart"/>
      <w:r>
        <w:rPr>
          <w:rStyle w:val="IntenseEmphasis"/>
          <w:i w:val="0"/>
          <w:iCs w:val="0"/>
          <w:color w:val="auto"/>
        </w:rPr>
        <w:t>fn_create_zoom_meeting</w:t>
      </w:r>
      <w:proofErr w:type="spellEnd"/>
      <w:r>
        <w:rPr>
          <w:rStyle w:val="IntenseEmphasis"/>
          <w:i w:val="0"/>
          <w:iCs w:val="0"/>
          <w:color w:val="auto"/>
        </w:rPr>
        <w:t xml:space="preserve"> function and adds them to a note associated with the incident.</w:t>
      </w:r>
    </w:p>
    <w:p w14:paraId="5EEA0F71" w14:textId="1902D010" w:rsidR="00D66D87" w:rsidRDefault="0092476C" w:rsidP="00D66D87">
      <w:pPr>
        <w:pStyle w:val="BodyText"/>
        <w:rPr>
          <w:ins w:id="6" w:author="Tamara Zlender" w:date="2018-08-24T13:35:00Z"/>
        </w:rPr>
      </w:pPr>
      <w:del w:id="7" w:author="Tamara Zlender" w:date="2018-08-24T13:33:00Z">
        <w:r w:rsidDel="00C44DDC">
          <w:rPr>
            <w:noProof/>
          </w:rPr>
          <w:drawing>
            <wp:inline distT="0" distB="0" distL="0" distR="0" wp14:anchorId="30F4688D" wp14:editId="5502F95C">
              <wp:extent cx="5207000" cy="2628900"/>
              <wp:effectExtent l="25400" t="25400" r="88900" b="889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3 at 3.19.21 PM.png"/>
                      <pic:cNvPicPr/>
                    </pic:nvPicPr>
                    <pic:blipFill>
                      <a:blip r:embed="rId16"/>
                      <a:stretch>
                        <a:fillRect/>
                      </a:stretch>
                    </pic:blipFill>
                    <pic:spPr>
                      <a:xfrm>
                        <a:off x="0" y="0"/>
                        <a:ext cx="5207000" cy="2628900"/>
                      </a:xfrm>
                      <a:prstGeom prst="rect">
                        <a:avLst/>
                      </a:prstGeom>
                      <a:effectLst>
                        <a:outerShdw blurRad="50800" dist="38100" dir="2700000" algn="tl" rotWithShape="0">
                          <a:prstClr val="black">
                            <a:alpha val="40000"/>
                          </a:prstClr>
                        </a:outerShdw>
                      </a:effectLst>
                    </pic:spPr>
                  </pic:pic>
                </a:graphicData>
              </a:graphic>
            </wp:inline>
          </w:drawing>
        </w:r>
      </w:del>
      <w:ins w:id="8" w:author="Tamara Zlender" w:date="2018-08-24T13:33:00Z">
        <w:r w:rsidR="00C44DDC">
          <w:rPr>
            <w:noProof/>
          </w:rPr>
          <w:drawing>
            <wp:inline distT="0" distB="0" distL="0" distR="0" wp14:anchorId="613EF364" wp14:editId="0AD19DE5">
              <wp:extent cx="5486400" cy="3089275"/>
              <wp:effectExtent l="25400" t="25400" r="88900" b="857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24 at 1.25.31 PM.png"/>
                      <pic:cNvPicPr/>
                    </pic:nvPicPr>
                    <pic:blipFill>
                      <a:blip r:embed="rId17"/>
                      <a:stretch>
                        <a:fillRect/>
                      </a:stretch>
                    </pic:blipFill>
                    <pic:spPr>
                      <a:xfrm>
                        <a:off x="0" y="0"/>
                        <a:ext cx="5486400" cy="3089275"/>
                      </a:xfrm>
                      <a:prstGeom prst="rect">
                        <a:avLst/>
                      </a:prstGeom>
                      <a:effectLst>
                        <a:outerShdw blurRad="50800" dist="38100" dir="2700000" algn="tl" rotWithShape="0">
                          <a:prstClr val="black">
                            <a:alpha val="40000"/>
                          </a:prstClr>
                        </a:outerShdw>
                      </a:effectLst>
                    </pic:spPr>
                  </pic:pic>
                </a:graphicData>
              </a:graphic>
            </wp:inline>
          </w:drawing>
        </w:r>
      </w:ins>
    </w:p>
    <w:p w14:paraId="1BF4BD5F" w14:textId="47068E0F" w:rsidR="001139EE" w:rsidRPr="00230B14" w:rsidRDefault="001139EE" w:rsidP="00D66D87">
      <w:pPr>
        <w:pStyle w:val="BodyText"/>
      </w:pPr>
      <w:ins w:id="9" w:author="Tamara Zlender" w:date="2018-08-24T13:38:00Z">
        <w:r>
          <w:rPr>
            <w:noProof/>
          </w:rPr>
          <w:drawing>
            <wp:inline distT="0" distB="0" distL="0" distR="0" wp14:anchorId="6184B475" wp14:editId="07C89D10">
              <wp:extent cx="5486400" cy="3366135"/>
              <wp:effectExtent l="25400" t="25400" r="88900" b="882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24 at 1.38.24 PM.png"/>
                      <pic:cNvPicPr/>
                    </pic:nvPicPr>
                    <pic:blipFill>
                      <a:blip r:embed="rId18"/>
                      <a:stretch>
                        <a:fillRect/>
                      </a:stretch>
                    </pic:blipFill>
                    <pic:spPr>
                      <a:xfrm>
                        <a:off x="0" y="0"/>
                        <a:ext cx="5486400" cy="3366135"/>
                      </a:xfrm>
                      <a:prstGeom prst="rect">
                        <a:avLst/>
                      </a:prstGeom>
                      <a:effectLst>
                        <a:outerShdw blurRad="50800" dist="38100" dir="2700000" algn="tl" rotWithShape="0">
                          <a:prstClr val="black">
                            <a:alpha val="40000"/>
                          </a:prstClr>
                        </a:outerShdw>
                      </a:effectLst>
                    </pic:spPr>
                  </pic:pic>
                </a:graphicData>
              </a:graphic>
            </wp:inline>
          </w:drawing>
        </w:r>
      </w:ins>
    </w:p>
    <w:p w14:paraId="50B3615E" w14:textId="77777777" w:rsidR="00C951A3" w:rsidRPr="00601DA7" w:rsidRDefault="00C951A3" w:rsidP="00537786">
      <w:pPr>
        <w:pStyle w:val="Heading10"/>
      </w:pPr>
      <w:r>
        <w:lastRenderedPageBreak/>
        <w:t>Troubleshooting</w:t>
      </w:r>
      <w:bookmarkStart w:id="10" w:name="_GoBack"/>
      <w:bookmarkEnd w:id="5"/>
      <w:bookmarkEnd w:id="10"/>
    </w:p>
    <w:p w14:paraId="0CAB3F59" w14:textId="682502A8" w:rsidR="00C951A3" w:rsidRDefault="00C25D91" w:rsidP="009A711B">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9A711B">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9A711B">
      <w:pPr>
        <w:pStyle w:val="ListBullet"/>
        <w:keepNex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w:t>
      </w:r>
      <w:proofErr w:type="spellStart"/>
      <w:r w:rsidR="002D758C" w:rsidRPr="002965D4">
        <w:rPr>
          <w:rStyle w:val="codeChar"/>
        </w:rPr>
        <w:t>var</w:t>
      </w:r>
      <w:proofErr w:type="spellEnd"/>
      <w:r w:rsidR="002D758C" w:rsidRPr="002965D4">
        <w:rPr>
          <w:rStyle w:val="codeChar"/>
        </w:rPr>
        <w:t>/log/resilient-scripting/resilient-scripting.log</w:t>
      </w:r>
      <w:r w:rsidR="002965D4" w:rsidRPr="002965D4">
        <w:t>.</w:t>
      </w:r>
    </w:p>
    <w:p w14:paraId="46AF6F20" w14:textId="78B86A74" w:rsidR="002D758C" w:rsidRDefault="002D758C" w:rsidP="001D7DD5">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w:t>
      </w:r>
      <w:proofErr w:type="spellStart"/>
      <w:r w:rsidRPr="002965D4">
        <w:rPr>
          <w:rStyle w:val="codeChar"/>
        </w:rPr>
        <w:t>usr</w:t>
      </w:r>
      <w:proofErr w:type="spellEnd"/>
      <w:r w:rsidRPr="002965D4">
        <w:rPr>
          <w:rStyle w:val="codeChar"/>
        </w:rPr>
        <w:t>/share/co3/logs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1D7DD5">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proofErr w:type="spellStart"/>
      <w:r w:rsidR="00623A24" w:rsidRPr="002965D4">
        <w:rPr>
          <w:rStyle w:val="codeChar"/>
        </w:rPr>
        <w:t>logdir</w:t>
      </w:r>
      <w:proofErr w:type="spellEnd"/>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11" w:name="_Toc510253274"/>
      <w:r>
        <w:t>Support</w:t>
      </w:r>
      <w:bookmarkEnd w:id="11"/>
    </w:p>
    <w:p w14:paraId="73FFB229" w14:textId="77777777" w:rsidR="00BC7548" w:rsidRDefault="00BC7548" w:rsidP="00BC7548">
      <w:pPr>
        <w:pStyle w:val="BodyText"/>
        <w:keepNext/>
      </w:pPr>
      <w:r w:rsidRPr="00722240">
        <w:t xml:space="preserve">For additional support, contact </w:t>
      </w:r>
      <w:hyperlink r:id="rId19">
        <w:r w:rsidRPr="00722240">
          <w:rPr>
            <w:rStyle w:val="Hyperlink"/>
          </w:rPr>
          <w:t>support@resilientsystems.com</w:t>
        </w:r>
      </w:hyperlink>
      <w:r w:rsidRPr="00722240">
        <w:t>.</w:t>
      </w:r>
    </w:p>
    <w:p w14:paraId="601EFECA" w14:textId="50C05291" w:rsidR="00B94292" w:rsidRPr="009A711B" w:rsidRDefault="00BC7548">
      <w:pPr>
        <w:pStyle w:val="BodyText"/>
        <w:rPr>
          <w:i/>
          <w:color w:val="4F81BD" w:themeColor="accent1"/>
        </w:rPr>
      </w:pPr>
      <w:r>
        <w:t xml:space="preserve">Including relevant </w:t>
      </w:r>
      <w:r w:rsidRPr="00883063">
        <w:t>information</w:t>
      </w:r>
      <w:r>
        <w:t xml:space="preserve"> from the log files will help us resolve your issue.</w:t>
      </w:r>
    </w:p>
    <w:sectPr w:rsidR="00B94292" w:rsidRPr="009A711B" w:rsidSect="00AC02E1">
      <w:headerReference w:type="even" r:id="rId20"/>
      <w:headerReference w:type="default" r:id="rId21"/>
      <w:footerReference w:type="even" r:id="rId22"/>
      <w:footerReference w:type="default" r:id="rId23"/>
      <w:headerReference w:type="first" r:id="rId24"/>
      <w:footerReference w:type="first" r:id="rId25"/>
      <w:pgSz w:w="12240" w:h="15840"/>
      <w:pgMar w:top="1440" w:right="1800" w:bottom="1440" w:left="1800" w:header="720" w:footer="14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CFAC8" w14:textId="77777777" w:rsidR="00380AE2" w:rsidRDefault="00380AE2">
      <w:r>
        <w:separator/>
      </w:r>
    </w:p>
  </w:endnote>
  <w:endnote w:type="continuationSeparator" w:id="0">
    <w:p w14:paraId="56D1E715" w14:textId="77777777" w:rsidR="00380AE2" w:rsidRDefault="00380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9ECEB" w14:textId="77777777" w:rsidR="0013762E" w:rsidRDefault="001376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4E84" w:rsidRDefault="008F4E84">
    <w:pPr>
      <w:pStyle w:val="Normal1"/>
      <w:tabs>
        <w:tab w:val="center" w:pos="4680"/>
        <w:tab w:val="right" w:pos="9360"/>
      </w:tabs>
    </w:pPr>
  </w:p>
  <w:p w14:paraId="32410A79" w14:textId="77777777" w:rsidR="008F4E84" w:rsidRPr="006609E6" w:rsidRDefault="008F4E84">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3235CA">
      <w:rPr>
        <w:noProof/>
        <w:sz w:val="18"/>
        <w:szCs w:val="18"/>
      </w:rPr>
      <w:t>3</w:t>
    </w:r>
    <w:r w:rsidRPr="006609E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1F76F9" w:rsidRPr="001F76F9" w:rsidRDefault="001F76F9"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0A92628C" w:rsidR="001F76F9" w:rsidRPr="001F76F9" w:rsidRDefault="001F76F9"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C951A3">
      <w:rPr>
        <w:rFonts w:ascii="Arial" w:eastAsia="Arial" w:hAnsi="Arial" w:cs="Arial"/>
        <w:sz w:val="16"/>
        <w:szCs w:val="16"/>
      </w:rPr>
      <w:t>8</w:t>
    </w:r>
    <w:r w:rsidRPr="001F76F9">
      <w:rPr>
        <w:rFonts w:ascii="Arial" w:eastAsia="Arial" w:hAnsi="Arial" w:cs="Arial"/>
        <w:sz w:val="16"/>
        <w:szCs w:val="16"/>
      </w:rPr>
      <w:t>.  All Rights Reserved.</w:t>
    </w:r>
  </w:p>
  <w:p w14:paraId="417F01E2" w14:textId="26CB611A" w:rsidR="001F76F9" w:rsidRDefault="001F76F9"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1F76F9" w:rsidRPr="001F76F9" w:rsidRDefault="001F76F9"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29E1B" w14:textId="77777777" w:rsidR="00380AE2" w:rsidRDefault="00380AE2">
      <w:r>
        <w:separator/>
      </w:r>
    </w:p>
  </w:footnote>
  <w:footnote w:type="continuationSeparator" w:id="0">
    <w:p w14:paraId="0EAD3544" w14:textId="77777777" w:rsidR="00380AE2" w:rsidRDefault="00380A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C4A91" w14:textId="77777777" w:rsidR="0013762E" w:rsidRDefault="001376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F9FF9" w14:textId="77777777" w:rsidR="0013762E" w:rsidRDefault="001376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1265" w14:textId="77777777" w:rsidR="0013762E" w:rsidRDefault="00137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2225E6"/>
    <w:multiLevelType w:val="hybridMultilevel"/>
    <w:tmpl w:val="1AA6CF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2E3013"/>
    <w:multiLevelType w:val="hybridMultilevel"/>
    <w:tmpl w:val="E2046CF0"/>
    <w:lvl w:ilvl="0" w:tplc="99024600">
      <w:numFmt w:val="bullet"/>
      <w:lvlText w:val="-"/>
      <w:lvlJc w:val="left"/>
      <w:pPr>
        <w:ind w:left="540" w:hanging="360"/>
      </w:pPr>
      <w:rPr>
        <w:rFonts w:ascii="Arial" w:eastAsia="Times New Roman" w:hAnsi="Arial" w:cs="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B1991"/>
    <w:multiLevelType w:val="hybridMultilevel"/>
    <w:tmpl w:val="3D58C05E"/>
    <w:lvl w:ilvl="0" w:tplc="8842E53E">
      <w:start w:val="1"/>
      <w:numFmt w:val="bullet"/>
      <w:pStyle w:val="List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2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
  </w:num>
  <w:num w:numId="4">
    <w:abstractNumId w:val="25"/>
  </w:num>
  <w:num w:numId="5">
    <w:abstractNumId w:val="27"/>
  </w:num>
  <w:num w:numId="6">
    <w:abstractNumId w:val="10"/>
  </w:num>
  <w:num w:numId="7">
    <w:abstractNumId w:val="22"/>
  </w:num>
  <w:num w:numId="8">
    <w:abstractNumId w:val="6"/>
  </w:num>
  <w:num w:numId="9">
    <w:abstractNumId w:val="23"/>
  </w:num>
  <w:num w:numId="10">
    <w:abstractNumId w:val="16"/>
  </w:num>
  <w:num w:numId="11">
    <w:abstractNumId w:val="7"/>
  </w:num>
  <w:num w:numId="12">
    <w:abstractNumId w:val="21"/>
  </w:num>
  <w:num w:numId="13">
    <w:abstractNumId w:val="28"/>
  </w:num>
  <w:num w:numId="14">
    <w:abstractNumId w:val="13"/>
  </w:num>
  <w:num w:numId="15">
    <w:abstractNumId w:val="24"/>
  </w:num>
  <w:num w:numId="16">
    <w:abstractNumId w:val="0"/>
  </w:num>
  <w:num w:numId="17">
    <w:abstractNumId w:val="4"/>
  </w:num>
  <w:num w:numId="18">
    <w:abstractNumId w:val="24"/>
  </w:num>
  <w:num w:numId="19">
    <w:abstractNumId w:val="24"/>
  </w:num>
  <w:num w:numId="20">
    <w:abstractNumId w:val="24"/>
  </w:num>
  <w:num w:numId="21">
    <w:abstractNumId w:val="24"/>
  </w:num>
  <w:num w:numId="22">
    <w:abstractNumId w:val="24"/>
  </w:num>
  <w:num w:numId="23">
    <w:abstractNumId w:val="14"/>
  </w:num>
  <w:num w:numId="24">
    <w:abstractNumId w:val="3"/>
  </w:num>
  <w:num w:numId="25">
    <w:abstractNumId w:val="17"/>
  </w:num>
  <w:num w:numId="26">
    <w:abstractNumId w:val="8"/>
  </w:num>
  <w:num w:numId="27">
    <w:abstractNumId w:val="18"/>
  </w:num>
  <w:num w:numId="28">
    <w:abstractNumId w:val="1"/>
  </w:num>
  <w:num w:numId="29">
    <w:abstractNumId w:val="19"/>
  </w:num>
  <w:num w:numId="30">
    <w:abstractNumId w:val="15"/>
  </w:num>
  <w:num w:numId="31">
    <w:abstractNumId w:val="12"/>
  </w:num>
  <w:num w:numId="32">
    <w:abstractNumId w:val="9"/>
  </w:num>
  <w:num w:numId="33">
    <w:abstractNumId w:val="5"/>
  </w:num>
  <w:num w:numId="3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mara Zlender">
    <w15:presenceInfo w15:providerId="Windows Live" w15:userId="9e381da2-9f3d-48c9-ad1b-fd4b7b8243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5DE8"/>
    <w:rsid w:val="00006B82"/>
    <w:rsid w:val="00023089"/>
    <w:rsid w:val="000265E5"/>
    <w:rsid w:val="00040D06"/>
    <w:rsid w:val="00067589"/>
    <w:rsid w:val="000751AB"/>
    <w:rsid w:val="00085AB1"/>
    <w:rsid w:val="000964E8"/>
    <w:rsid w:val="00097C36"/>
    <w:rsid w:val="000A3F06"/>
    <w:rsid w:val="000A4ACA"/>
    <w:rsid w:val="000A79F3"/>
    <w:rsid w:val="000B0A15"/>
    <w:rsid w:val="000B487D"/>
    <w:rsid w:val="000C41D1"/>
    <w:rsid w:val="000C569C"/>
    <w:rsid w:val="000D13A5"/>
    <w:rsid w:val="000D7077"/>
    <w:rsid w:val="000E3893"/>
    <w:rsid w:val="000F3460"/>
    <w:rsid w:val="000F3B7D"/>
    <w:rsid w:val="000F5544"/>
    <w:rsid w:val="001139EE"/>
    <w:rsid w:val="00131A3E"/>
    <w:rsid w:val="0013762E"/>
    <w:rsid w:val="00144B78"/>
    <w:rsid w:val="00171F46"/>
    <w:rsid w:val="0017358A"/>
    <w:rsid w:val="00174021"/>
    <w:rsid w:val="001941C1"/>
    <w:rsid w:val="001A1C41"/>
    <w:rsid w:val="001B086B"/>
    <w:rsid w:val="001C3E34"/>
    <w:rsid w:val="001C529E"/>
    <w:rsid w:val="001C730F"/>
    <w:rsid w:val="001C745C"/>
    <w:rsid w:val="001D7DD5"/>
    <w:rsid w:val="001E4F55"/>
    <w:rsid w:val="001F6AD0"/>
    <w:rsid w:val="001F76F9"/>
    <w:rsid w:val="0021674A"/>
    <w:rsid w:val="00221B38"/>
    <w:rsid w:val="00235336"/>
    <w:rsid w:val="00241F0A"/>
    <w:rsid w:val="00244249"/>
    <w:rsid w:val="00246418"/>
    <w:rsid w:val="0024683A"/>
    <w:rsid w:val="002549C5"/>
    <w:rsid w:val="00254E9F"/>
    <w:rsid w:val="0025598A"/>
    <w:rsid w:val="00272C1D"/>
    <w:rsid w:val="00274C9C"/>
    <w:rsid w:val="002750DE"/>
    <w:rsid w:val="00277D8F"/>
    <w:rsid w:val="00280676"/>
    <w:rsid w:val="00280A6E"/>
    <w:rsid w:val="00287BA6"/>
    <w:rsid w:val="002965D4"/>
    <w:rsid w:val="002975BF"/>
    <w:rsid w:val="002A4CD0"/>
    <w:rsid w:val="002A645C"/>
    <w:rsid w:val="002D6C32"/>
    <w:rsid w:val="002D758C"/>
    <w:rsid w:val="002F1AF6"/>
    <w:rsid w:val="00300958"/>
    <w:rsid w:val="0030433E"/>
    <w:rsid w:val="00304962"/>
    <w:rsid w:val="003235CA"/>
    <w:rsid w:val="003279DC"/>
    <w:rsid w:val="003507A1"/>
    <w:rsid w:val="00354F1A"/>
    <w:rsid w:val="003576AE"/>
    <w:rsid w:val="00366EA7"/>
    <w:rsid w:val="0037127E"/>
    <w:rsid w:val="00377074"/>
    <w:rsid w:val="00380AE2"/>
    <w:rsid w:val="003A3728"/>
    <w:rsid w:val="003C039E"/>
    <w:rsid w:val="003C446B"/>
    <w:rsid w:val="003D337E"/>
    <w:rsid w:val="003F28E9"/>
    <w:rsid w:val="00411ED8"/>
    <w:rsid w:val="00416FB3"/>
    <w:rsid w:val="00421B92"/>
    <w:rsid w:val="00427E12"/>
    <w:rsid w:val="00465106"/>
    <w:rsid w:val="004737AC"/>
    <w:rsid w:val="004762FF"/>
    <w:rsid w:val="004865E2"/>
    <w:rsid w:val="00487DE5"/>
    <w:rsid w:val="004B1F5B"/>
    <w:rsid w:val="004B43CC"/>
    <w:rsid w:val="004D4BA3"/>
    <w:rsid w:val="004F6CA4"/>
    <w:rsid w:val="00512874"/>
    <w:rsid w:val="0052131B"/>
    <w:rsid w:val="00521C91"/>
    <w:rsid w:val="00530E89"/>
    <w:rsid w:val="00530EE6"/>
    <w:rsid w:val="00537786"/>
    <w:rsid w:val="00541667"/>
    <w:rsid w:val="005463E6"/>
    <w:rsid w:val="00564EE3"/>
    <w:rsid w:val="005736C8"/>
    <w:rsid w:val="00576010"/>
    <w:rsid w:val="00577ABA"/>
    <w:rsid w:val="005910DF"/>
    <w:rsid w:val="00591526"/>
    <w:rsid w:val="005A2F5E"/>
    <w:rsid w:val="005B2FB3"/>
    <w:rsid w:val="005C25D9"/>
    <w:rsid w:val="005C3FDE"/>
    <w:rsid w:val="005C4FB2"/>
    <w:rsid w:val="005D1DBF"/>
    <w:rsid w:val="005E11FD"/>
    <w:rsid w:val="005F1319"/>
    <w:rsid w:val="00600827"/>
    <w:rsid w:val="00617DC3"/>
    <w:rsid w:val="00622DFB"/>
    <w:rsid w:val="00622FC1"/>
    <w:rsid w:val="00623A24"/>
    <w:rsid w:val="00653591"/>
    <w:rsid w:val="00655429"/>
    <w:rsid w:val="006609E6"/>
    <w:rsid w:val="00662ABF"/>
    <w:rsid w:val="00681205"/>
    <w:rsid w:val="006B52CC"/>
    <w:rsid w:val="006C6AAB"/>
    <w:rsid w:val="006D5546"/>
    <w:rsid w:val="006D5CCF"/>
    <w:rsid w:val="006D6BAA"/>
    <w:rsid w:val="006E43E8"/>
    <w:rsid w:val="006F6EBB"/>
    <w:rsid w:val="00704ACA"/>
    <w:rsid w:val="00707349"/>
    <w:rsid w:val="0071386D"/>
    <w:rsid w:val="00715805"/>
    <w:rsid w:val="00723252"/>
    <w:rsid w:val="007254EA"/>
    <w:rsid w:val="007346C6"/>
    <w:rsid w:val="00753DC6"/>
    <w:rsid w:val="00754549"/>
    <w:rsid w:val="00762A32"/>
    <w:rsid w:val="00763A3B"/>
    <w:rsid w:val="007744AC"/>
    <w:rsid w:val="0078088F"/>
    <w:rsid w:val="0078242E"/>
    <w:rsid w:val="007A3DBC"/>
    <w:rsid w:val="007D7B5C"/>
    <w:rsid w:val="00801DA6"/>
    <w:rsid w:val="00802DF4"/>
    <w:rsid w:val="00804B72"/>
    <w:rsid w:val="00814962"/>
    <w:rsid w:val="00814A14"/>
    <w:rsid w:val="00816EA8"/>
    <w:rsid w:val="008204A0"/>
    <w:rsid w:val="00833879"/>
    <w:rsid w:val="0083469A"/>
    <w:rsid w:val="008434CF"/>
    <w:rsid w:val="00866DA4"/>
    <w:rsid w:val="008717DC"/>
    <w:rsid w:val="00874713"/>
    <w:rsid w:val="00877C21"/>
    <w:rsid w:val="008A050B"/>
    <w:rsid w:val="008A31F5"/>
    <w:rsid w:val="008B73D2"/>
    <w:rsid w:val="008D2369"/>
    <w:rsid w:val="008D427F"/>
    <w:rsid w:val="008D7A7F"/>
    <w:rsid w:val="008E4C05"/>
    <w:rsid w:val="008E5CC4"/>
    <w:rsid w:val="008F4E84"/>
    <w:rsid w:val="008F7B8A"/>
    <w:rsid w:val="00905258"/>
    <w:rsid w:val="009077EB"/>
    <w:rsid w:val="00911649"/>
    <w:rsid w:val="0091484A"/>
    <w:rsid w:val="0091653F"/>
    <w:rsid w:val="0092476C"/>
    <w:rsid w:val="00960404"/>
    <w:rsid w:val="009612E6"/>
    <w:rsid w:val="00973236"/>
    <w:rsid w:val="009737CF"/>
    <w:rsid w:val="009A2406"/>
    <w:rsid w:val="009A711B"/>
    <w:rsid w:val="009B31A0"/>
    <w:rsid w:val="009D639D"/>
    <w:rsid w:val="009E19B0"/>
    <w:rsid w:val="009E2819"/>
    <w:rsid w:val="00A161A6"/>
    <w:rsid w:val="00A45E58"/>
    <w:rsid w:val="00A625F3"/>
    <w:rsid w:val="00A63B0A"/>
    <w:rsid w:val="00A64DAE"/>
    <w:rsid w:val="00A64F6E"/>
    <w:rsid w:val="00A65FED"/>
    <w:rsid w:val="00A71A39"/>
    <w:rsid w:val="00A752FC"/>
    <w:rsid w:val="00A90D80"/>
    <w:rsid w:val="00AA0158"/>
    <w:rsid w:val="00AB2F66"/>
    <w:rsid w:val="00AC02E1"/>
    <w:rsid w:val="00AC1006"/>
    <w:rsid w:val="00AC5E54"/>
    <w:rsid w:val="00AE03B0"/>
    <w:rsid w:val="00AF2A63"/>
    <w:rsid w:val="00AF3DF3"/>
    <w:rsid w:val="00B12769"/>
    <w:rsid w:val="00B17E46"/>
    <w:rsid w:val="00B22452"/>
    <w:rsid w:val="00B94292"/>
    <w:rsid w:val="00BA079C"/>
    <w:rsid w:val="00BA612C"/>
    <w:rsid w:val="00BB2228"/>
    <w:rsid w:val="00BC340E"/>
    <w:rsid w:val="00BC7548"/>
    <w:rsid w:val="00BD080D"/>
    <w:rsid w:val="00BD235A"/>
    <w:rsid w:val="00BD63CB"/>
    <w:rsid w:val="00C02368"/>
    <w:rsid w:val="00C0546B"/>
    <w:rsid w:val="00C07E76"/>
    <w:rsid w:val="00C13E76"/>
    <w:rsid w:val="00C1619D"/>
    <w:rsid w:val="00C24305"/>
    <w:rsid w:val="00C25D91"/>
    <w:rsid w:val="00C35742"/>
    <w:rsid w:val="00C44DDC"/>
    <w:rsid w:val="00C45E24"/>
    <w:rsid w:val="00C542CC"/>
    <w:rsid w:val="00C772DD"/>
    <w:rsid w:val="00C80D30"/>
    <w:rsid w:val="00C951A3"/>
    <w:rsid w:val="00CA23B7"/>
    <w:rsid w:val="00CB0BFE"/>
    <w:rsid w:val="00CB3883"/>
    <w:rsid w:val="00CC01C7"/>
    <w:rsid w:val="00CC727F"/>
    <w:rsid w:val="00CD67F5"/>
    <w:rsid w:val="00CE49E6"/>
    <w:rsid w:val="00CF0DBA"/>
    <w:rsid w:val="00D239BD"/>
    <w:rsid w:val="00D340FE"/>
    <w:rsid w:val="00D35E5E"/>
    <w:rsid w:val="00D43003"/>
    <w:rsid w:val="00D54F85"/>
    <w:rsid w:val="00D66D87"/>
    <w:rsid w:val="00D83674"/>
    <w:rsid w:val="00D85EFC"/>
    <w:rsid w:val="00D9114A"/>
    <w:rsid w:val="00D911DE"/>
    <w:rsid w:val="00D975A6"/>
    <w:rsid w:val="00DB705D"/>
    <w:rsid w:val="00DB723F"/>
    <w:rsid w:val="00DD1C53"/>
    <w:rsid w:val="00DE3CC6"/>
    <w:rsid w:val="00DF2591"/>
    <w:rsid w:val="00E05614"/>
    <w:rsid w:val="00E32539"/>
    <w:rsid w:val="00E3310F"/>
    <w:rsid w:val="00E41A7D"/>
    <w:rsid w:val="00E44BC6"/>
    <w:rsid w:val="00E5206D"/>
    <w:rsid w:val="00E71463"/>
    <w:rsid w:val="00E84C6C"/>
    <w:rsid w:val="00EA1454"/>
    <w:rsid w:val="00EA57C8"/>
    <w:rsid w:val="00EB2971"/>
    <w:rsid w:val="00EC08EB"/>
    <w:rsid w:val="00EC4648"/>
    <w:rsid w:val="00ED0DEC"/>
    <w:rsid w:val="00EE1A56"/>
    <w:rsid w:val="00EE252C"/>
    <w:rsid w:val="00EF1BC9"/>
    <w:rsid w:val="00EF3856"/>
    <w:rsid w:val="00F01D4F"/>
    <w:rsid w:val="00F25172"/>
    <w:rsid w:val="00F33F4A"/>
    <w:rsid w:val="00F34EDD"/>
    <w:rsid w:val="00F3655F"/>
    <w:rsid w:val="00F37FA8"/>
    <w:rsid w:val="00F4263F"/>
    <w:rsid w:val="00F50C71"/>
    <w:rsid w:val="00F6002E"/>
    <w:rsid w:val="00F64A7A"/>
    <w:rsid w:val="00F8271D"/>
    <w:rsid w:val="00FA2949"/>
    <w:rsid w:val="00FB0D82"/>
    <w:rsid w:val="00FB1F8D"/>
    <w:rsid w:val="00FB594C"/>
    <w:rsid w:val="00FC3E02"/>
    <w:rsid w:val="00FE2039"/>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9737CF"/>
    <w:pPr>
      <w:numPr>
        <w:numId w:val="15"/>
      </w:numPr>
      <w:spacing w:after="120"/>
      <w:ind w:left="360"/>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character" w:customStyle="1" w:styleId="UnresolvedMention2">
    <w:name w:val="Unresolved Mention2"/>
    <w:basedOn w:val="DefaultParagraphFont"/>
    <w:uiPriority w:val="99"/>
    <w:semiHidden/>
    <w:unhideWhenUsed/>
    <w:rsid w:val="00EE252C"/>
    <w:rPr>
      <w:color w:val="605E5C"/>
      <w:shd w:val="clear" w:color="auto" w:fill="E1DFDD"/>
    </w:rPr>
  </w:style>
  <w:style w:type="paragraph" w:styleId="NormalWeb">
    <w:name w:val="Normal (Web)"/>
    <w:basedOn w:val="Normal"/>
    <w:uiPriority w:val="99"/>
    <w:unhideWhenUsed/>
    <w:rsid w:val="0024683A"/>
    <w:pPr>
      <w:spacing w:before="100" w:beforeAutospacing="1" w:after="100" w:afterAutospacing="1"/>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799878294">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586525930">
      <w:bodyDiv w:val="1"/>
      <w:marLeft w:val="0"/>
      <w:marRight w:val="0"/>
      <w:marTop w:val="0"/>
      <w:marBottom w:val="0"/>
      <w:divBdr>
        <w:top w:val="none" w:sz="0" w:space="0" w:color="auto"/>
        <w:left w:val="none" w:sz="0" w:space="0" w:color="auto"/>
        <w:bottom w:val="none" w:sz="0" w:space="0" w:color="auto"/>
        <w:right w:val="none" w:sz="0" w:space="0" w:color="auto"/>
      </w:divBdr>
      <w:divsChild>
        <w:div w:id="1178041532">
          <w:marLeft w:val="0"/>
          <w:marRight w:val="0"/>
          <w:marTop w:val="0"/>
          <w:marBottom w:val="0"/>
          <w:divBdr>
            <w:top w:val="none" w:sz="0" w:space="0" w:color="auto"/>
            <w:left w:val="none" w:sz="0" w:space="0" w:color="auto"/>
            <w:bottom w:val="none" w:sz="0" w:space="0" w:color="auto"/>
            <w:right w:val="none" w:sz="0" w:space="0" w:color="auto"/>
          </w:divBdr>
          <w:divsChild>
            <w:div w:id="526218350">
              <w:marLeft w:val="0"/>
              <w:marRight w:val="0"/>
              <w:marTop w:val="0"/>
              <w:marBottom w:val="0"/>
              <w:divBdr>
                <w:top w:val="none" w:sz="0" w:space="0" w:color="auto"/>
                <w:left w:val="none" w:sz="0" w:space="0" w:color="auto"/>
                <w:bottom w:val="none" w:sz="0" w:space="0" w:color="auto"/>
                <w:right w:val="none" w:sz="0" w:space="0" w:color="auto"/>
              </w:divBdr>
              <w:divsChild>
                <w:div w:id="1865827013">
                  <w:marLeft w:val="0"/>
                  <w:marRight w:val="0"/>
                  <w:marTop w:val="0"/>
                  <w:marBottom w:val="0"/>
                  <w:divBdr>
                    <w:top w:val="none" w:sz="0" w:space="0" w:color="auto"/>
                    <w:left w:val="none" w:sz="0" w:space="0" w:color="auto"/>
                    <w:bottom w:val="none" w:sz="0" w:space="0" w:color="auto"/>
                    <w:right w:val="none" w:sz="0" w:space="0" w:color="auto"/>
                  </w:divBdr>
                  <w:divsChild>
                    <w:div w:id="19935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st_of_tz_database_time_zones"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hyperlink" Target="https://developer.zoom.us/me/" TargetMode="External"/><Relationship Id="rId19" Type="http://schemas.openxmlformats.org/officeDocument/2006/relationships/hyperlink" Target="mailto:support@resilientsystem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EBE9B-AE58-0442-A351-AFAA8E6E2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1334</Words>
  <Characters>7609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Resilient IRP Integrations Create Zoom Meeting Function Guide</vt:lpstr>
    </vt:vector>
  </TitlesOfParts>
  <Company>IBM Resilient</Company>
  <LinksUpToDate>false</LinksUpToDate>
  <CharactersWithSpaces>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Create Zoom Meeting Function Guide</dc:title>
  <dc:subject/>
  <dc:creator>IBM Resilient</dc:creator>
  <cp:keywords/>
  <dc:description/>
  <cp:lastModifiedBy>Tamara Zlender</cp:lastModifiedBy>
  <cp:revision>5</cp:revision>
  <cp:lastPrinted>2018-04-09T16:01:00Z</cp:lastPrinted>
  <dcterms:created xsi:type="dcterms:W3CDTF">2018-08-23T19:20:00Z</dcterms:created>
  <dcterms:modified xsi:type="dcterms:W3CDTF">2018-08-24T17:39:00Z</dcterms:modified>
</cp:coreProperties>
</file>